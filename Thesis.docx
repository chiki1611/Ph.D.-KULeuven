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 ContentType="image/tiff"/>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72" w:type="dxa"/>
        <w:jc w:val="center"/>
        <w:tblBorders>
          <w:top w:val="single" w:sz="4" w:space="0" w:color="002D5D"/>
        </w:tblBorders>
        <w:tblLayout w:type="fixed"/>
        <w:tblLook w:val="01E0" w:firstRow="1" w:lastRow="1" w:firstColumn="1" w:lastColumn="1" w:noHBand="0" w:noVBand="0"/>
      </w:tblPr>
      <w:tblGrid>
        <w:gridCol w:w="9072"/>
      </w:tblGrid>
      <w:tr w:rsidR="002B680C" w:rsidRPr="00167707" w14:paraId="06A80CD6" w14:textId="77777777" w:rsidTr="006320DE">
        <w:trPr>
          <w:trHeight w:val="13620"/>
          <w:jc w:val="center"/>
        </w:trPr>
        <w:tc>
          <w:tcPr>
            <w:tcW w:w="9072" w:type="dxa"/>
            <w:tcBorders>
              <w:top w:val="nil"/>
            </w:tcBorders>
          </w:tcPr>
          <w:p w14:paraId="53A37240" w14:textId="77777777" w:rsidR="002B680C" w:rsidRPr="00167707" w:rsidRDefault="002B680C" w:rsidP="00435924">
            <w:pPr>
              <w:jc w:val="both"/>
              <w:rPr>
                <w:rFonts w:cstheme="minorHAnsi"/>
                <w:sz w:val="24"/>
                <w:szCs w:val="24"/>
                <w:lang w:val="en-US"/>
              </w:rPr>
            </w:pPr>
          </w:p>
          <w:p w14:paraId="4062F1B8" w14:textId="77777777" w:rsidR="002B680C" w:rsidRPr="00167707" w:rsidRDefault="002B680C" w:rsidP="00435924">
            <w:pPr>
              <w:jc w:val="both"/>
              <w:rPr>
                <w:rFonts w:cstheme="minorHAnsi"/>
                <w:sz w:val="24"/>
                <w:szCs w:val="24"/>
                <w:lang w:val="en-US"/>
              </w:rPr>
            </w:pPr>
          </w:p>
          <w:p w14:paraId="2EDFEBF9" w14:textId="77777777" w:rsidR="002B680C" w:rsidRPr="00167707" w:rsidRDefault="002B680C" w:rsidP="00435924">
            <w:pPr>
              <w:jc w:val="both"/>
              <w:rPr>
                <w:rFonts w:cstheme="minorHAnsi"/>
                <w:sz w:val="24"/>
                <w:szCs w:val="24"/>
                <w:lang w:val="en-GB"/>
              </w:rPr>
            </w:pPr>
          </w:p>
          <w:p w14:paraId="5F6C77E9" w14:textId="77777777" w:rsidR="002B680C" w:rsidRPr="00167707" w:rsidRDefault="002B680C" w:rsidP="00435924">
            <w:pPr>
              <w:jc w:val="both"/>
              <w:rPr>
                <w:rFonts w:cstheme="minorHAnsi"/>
                <w:sz w:val="24"/>
                <w:szCs w:val="24"/>
                <w:lang w:val="en-GB"/>
              </w:rPr>
            </w:pPr>
          </w:p>
          <w:p w14:paraId="5F411849" w14:textId="774A90B2" w:rsidR="002B680C" w:rsidRPr="00167707" w:rsidRDefault="00616F7D" w:rsidP="00435924">
            <w:pPr>
              <w:jc w:val="both"/>
              <w:rPr>
                <w:rFonts w:cstheme="minorHAnsi"/>
                <w:sz w:val="24"/>
                <w:szCs w:val="24"/>
                <w:lang w:val="en-GB"/>
              </w:rPr>
            </w:pPr>
            <w:r w:rsidRPr="00167707">
              <w:rPr>
                <w:rFonts w:cstheme="minorHAnsi"/>
                <w:noProof/>
                <w:sz w:val="24"/>
                <w:szCs w:val="24"/>
                <w:lang w:val="en-US"/>
              </w:rPr>
              <mc:AlternateContent>
                <mc:Choice Requires="wps">
                  <w:drawing>
                    <wp:anchor distT="0" distB="0" distL="114300" distR="114300" simplePos="0" relativeHeight="251659264" behindDoc="0" locked="0" layoutInCell="1" allowOverlap="1" wp14:anchorId="5E9D3C70" wp14:editId="348B356C">
                      <wp:simplePos x="0" y="0"/>
                      <wp:positionH relativeFrom="column">
                        <wp:posOffset>350759</wp:posOffset>
                      </wp:positionH>
                      <wp:positionV relativeFrom="paragraph">
                        <wp:posOffset>141334</wp:posOffset>
                      </wp:positionV>
                      <wp:extent cx="5036696" cy="1266825"/>
                      <wp:effectExtent l="0" t="0" r="0" b="952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6696" cy="1266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66738" w14:textId="44397D26" w:rsidR="002B680C" w:rsidRPr="00A03B00" w:rsidRDefault="00A03B00" w:rsidP="002B680C">
                                  <w:pPr>
                                    <w:rPr>
                                      <w:rFonts w:ascii="Arial" w:hAnsi="Arial" w:cs="Arial"/>
                                      <w:b/>
                                      <w:caps/>
                                      <w:sz w:val="40"/>
                                      <w:szCs w:val="40"/>
                                      <w:lang w:val="en-US"/>
                                    </w:rPr>
                                  </w:pPr>
                                  <w:r w:rsidRPr="00A03B00">
                                    <w:rPr>
                                      <w:rFonts w:ascii="Arial" w:hAnsi="Arial" w:cs="Arial"/>
                                      <w:b/>
                                      <w:caps/>
                                      <w:sz w:val="40"/>
                                      <w:szCs w:val="40"/>
                                      <w:lang w:val="en-US"/>
                                    </w:rPr>
                                    <w:t>Aerosol Jet™ printing insights and its</w:t>
                                  </w:r>
                                  <w:r>
                                    <w:rPr>
                                      <w:rFonts w:ascii="Arial" w:hAnsi="Arial" w:cs="Arial"/>
                                      <w:b/>
                                      <w:caps/>
                                      <w:sz w:val="40"/>
                                      <w:szCs w:val="40"/>
                                      <w:lang w:val="en-US"/>
                                    </w:rPr>
                                    <w:t xml:space="preserve"> </w:t>
                                  </w:r>
                                  <w:r w:rsidRPr="00A03B00">
                                    <w:rPr>
                                      <w:rFonts w:ascii="Arial" w:hAnsi="Arial" w:cs="Arial"/>
                                      <w:b/>
                                      <w:caps/>
                                      <w:sz w:val="40"/>
                                      <w:szCs w:val="40"/>
                                      <w:lang w:val="en-US"/>
                                    </w:rPr>
                                    <w:t>technological applications</w:t>
                                  </w:r>
                                </w:p>
                                <w:p w14:paraId="5002910E" w14:textId="1F273D16" w:rsidR="002B680C" w:rsidRPr="002B680C" w:rsidRDefault="002B680C" w:rsidP="002B680C">
                                  <w:pPr>
                                    <w:rPr>
                                      <w:rFonts w:ascii="Arial" w:hAnsi="Arial" w:cs="Arial"/>
                                      <w:caps/>
                                      <w:sz w:val="28"/>
                                      <w:szCs w:val="28"/>
                                      <w:lang w:val="en-US"/>
                                    </w:rPr>
                                  </w:pPr>
                                </w:p>
                                <w:p w14:paraId="0D83AB64" w14:textId="77777777" w:rsidR="002B680C" w:rsidRPr="002B680C" w:rsidRDefault="002B680C" w:rsidP="002B680C">
                                  <w:pPr>
                                    <w:rPr>
                                      <w:szCs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9D3C70" id="_x0000_t202" coordsize="21600,21600" o:spt="202" path="m,l,21600r21600,l21600,xe">
                      <v:stroke joinstyle="miter"/>
                      <v:path gradientshapeok="t" o:connecttype="rect"/>
                    </v:shapetype>
                    <v:shape id="Text Box 8" o:spid="_x0000_s1026" type="#_x0000_t202" style="position:absolute;left:0;text-align:left;margin-left:27.6pt;margin-top:11.15pt;width:396.6pt;height:9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" filled="f" stroked="f">
                      <v:textbox>
                        <w:txbxContent>
                          <w:p w14:paraId="27966738" w14:textId="44397D26" w:rsidR="002B680C" w:rsidRPr="00A03B00" w:rsidRDefault="00A03B00" w:rsidP="002B680C">
                            <w:pPr>
                              <w:rPr>
                                <w:rFonts w:ascii="Arial" w:hAnsi="Arial" w:cs="Arial"/>
                                <w:b/>
                                <w:caps/>
                                <w:sz w:val="40"/>
                                <w:szCs w:val="40"/>
                                <w:lang w:val="en-US"/>
                              </w:rPr>
                            </w:pPr>
                            <w:r w:rsidRPr="00A03B00">
                              <w:rPr>
                                <w:rFonts w:ascii="Arial" w:hAnsi="Arial" w:cs="Arial"/>
                                <w:b/>
                                <w:caps/>
                                <w:sz w:val="40"/>
                                <w:szCs w:val="40"/>
                                <w:lang w:val="en-US"/>
                              </w:rPr>
                              <w:t>Aerosol Jet™ printing insights and its</w:t>
                            </w:r>
                            <w:r>
                              <w:rPr>
                                <w:rFonts w:ascii="Arial" w:hAnsi="Arial" w:cs="Arial"/>
                                <w:b/>
                                <w:caps/>
                                <w:sz w:val="40"/>
                                <w:szCs w:val="40"/>
                                <w:lang w:val="en-US"/>
                              </w:rPr>
                              <w:t xml:space="preserve"> </w:t>
                            </w:r>
                            <w:r w:rsidRPr="00A03B00">
                              <w:rPr>
                                <w:rFonts w:ascii="Arial" w:hAnsi="Arial" w:cs="Arial"/>
                                <w:b/>
                                <w:caps/>
                                <w:sz w:val="40"/>
                                <w:szCs w:val="40"/>
                                <w:lang w:val="en-US"/>
                              </w:rPr>
                              <w:t>technological applications</w:t>
                            </w:r>
                          </w:p>
                          <w:p w14:paraId="5002910E" w14:textId="1F273D16" w:rsidR="002B680C" w:rsidRPr="002B680C" w:rsidRDefault="002B680C" w:rsidP="002B680C">
                            <w:pPr>
                              <w:rPr>
                                <w:rFonts w:ascii="Arial" w:hAnsi="Arial" w:cs="Arial"/>
                                <w:caps/>
                                <w:sz w:val="28"/>
                                <w:szCs w:val="28"/>
                                <w:lang w:val="en-US"/>
                              </w:rPr>
                            </w:pPr>
                          </w:p>
                          <w:p w14:paraId="0D83AB64" w14:textId="77777777" w:rsidR="002B680C" w:rsidRPr="002B680C" w:rsidRDefault="002B680C" w:rsidP="002B680C">
                            <w:pPr>
                              <w:rPr>
                                <w:szCs w:val="28"/>
                                <w:lang w:val="en-US"/>
                              </w:rPr>
                            </w:pPr>
                          </w:p>
                        </w:txbxContent>
                      </v:textbox>
                    </v:shape>
                  </w:pict>
                </mc:Fallback>
              </mc:AlternateContent>
            </w:r>
          </w:p>
          <w:p w14:paraId="5F4D7EE9" w14:textId="02EA5040" w:rsidR="002B680C" w:rsidRPr="00167707" w:rsidRDefault="002B680C" w:rsidP="00435924">
            <w:pPr>
              <w:jc w:val="both"/>
              <w:rPr>
                <w:rFonts w:cstheme="minorHAnsi"/>
                <w:sz w:val="24"/>
                <w:szCs w:val="24"/>
                <w:lang w:val="en-GB"/>
              </w:rPr>
            </w:pPr>
          </w:p>
          <w:p w14:paraId="3B0A9B0B" w14:textId="353A5A83" w:rsidR="002B680C" w:rsidRPr="00167707" w:rsidRDefault="002B680C" w:rsidP="00435924">
            <w:pPr>
              <w:jc w:val="both"/>
              <w:rPr>
                <w:rFonts w:cstheme="minorHAnsi"/>
                <w:sz w:val="24"/>
                <w:szCs w:val="24"/>
                <w:lang w:val="en-GB"/>
              </w:rPr>
            </w:pPr>
          </w:p>
          <w:p w14:paraId="20EACC24" w14:textId="77777777" w:rsidR="002B680C" w:rsidRPr="00167707" w:rsidRDefault="002B680C" w:rsidP="00435924">
            <w:pPr>
              <w:jc w:val="both"/>
              <w:rPr>
                <w:rFonts w:cstheme="minorHAnsi"/>
                <w:sz w:val="24"/>
                <w:szCs w:val="24"/>
                <w:lang w:val="en-GB"/>
              </w:rPr>
            </w:pPr>
          </w:p>
          <w:p w14:paraId="6AA63E11" w14:textId="354D733C" w:rsidR="002B680C" w:rsidRPr="00167707" w:rsidRDefault="00CB1873" w:rsidP="00435924">
            <w:pPr>
              <w:jc w:val="both"/>
              <w:rPr>
                <w:rFonts w:cstheme="minorHAnsi"/>
                <w:sz w:val="24"/>
                <w:szCs w:val="24"/>
                <w:lang w:val="en-GB"/>
              </w:rPr>
            </w:pPr>
            <w:r w:rsidRPr="00167707">
              <w:rPr>
                <w:rFonts w:cstheme="minorHAnsi"/>
                <w:noProof/>
                <w:sz w:val="24"/>
                <w:szCs w:val="24"/>
                <w:lang w:val="en-US"/>
              </w:rPr>
              <mc:AlternateContent>
                <mc:Choice Requires="wps">
                  <w:drawing>
                    <wp:anchor distT="0" distB="0" distL="114300" distR="114300" simplePos="0" relativeHeight="251660288" behindDoc="0" locked="0" layoutInCell="1" allowOverlap="1" wp14:anchorId="11394F20" wp14:editId="73BC0107">
                      <wp:simplePos x="0" y="0"/>
                      <wp:positionH relativeFrom="column">
                        <wp:posOffset>419100</wp:posOffset>
                      </wp:positionH>
                      <wp:positionV relativeFrom="paragraph">
                        <wp:posOffset>294182</wp:posOffset>
                      </wp:positionV>
                      <wp:extent cx="1943100" cy="388620"/>
                      <wp:effectExtent l="0" t="0" r="0" b="190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0C93FF" w14:textId="75B72979" w:rsidR="002B680C" w:rsidRPr="00A03B00" w:rsidRDefault="00A03B00" w:rsidP="002B680C">
                                  <w:pPr>
                                    <w:rPr>
                                      <w:rFonts w:ascii="Arial" w:hAnsi="Arial" w:cs="Arial"/>
                                      <w:lang w:val="en-US"/>
                                    </w:rPr>
                                  </w:pPr>
                                  <w:r>
                                    <w:rPr>
                                      <w:rFonts w:ascii="Arial" w:hAnsi="Arial" w:cs="Arial"/>
                                      <w:lang w:val="en-US"/>
                                    </w:rPr>
                                    <w:t xml:space="preserve">Akash </w:t>
                                  </w:r>
                                  <w:r w:rsidR="00616F7D">
                                    <w:rPr>
                                      <w:rFonts w:ascii="Arial" w:hAnsi="Arial" w:cs="Arial"/>
                                      <w:lang w:val="en-US"/>
                                    </w:rPr>
                                    <w:t>VERMA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394F20" id="Text Box 9" o:spid="_x0000_s1027" type="#_x0000_t202" style="position:absolute;left:0;text-align:left;margin-left:33pt;margin-top:23.15pt;width:153pt;height:30.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" filled="f" stroked="f">
                      <v:textbox>
                        <w:txbxContent>
                          <w:p w14:paraId="320C93FF" w14:textId="75B72979" w:rsidR="002B680C" w:rsidRPr="00A03B00" w:rsidRDefault="00A03B00" w:rsidP="002B680C">
                            <w:pPr>
                              <w:rPr>
                                <w:rFonts w:ascii="Arial" w:hAnsi="Arial" w:cs="Arial"/>
                                <w:lang w:val="en-US"/>
                              </w:rPr>
                            </w:pPr>
                            <w:r>
                              <w:rPr>
                                <w:rFonts w:ascii="Arial" w:hAnsi="Arial" w:cs="Arial"/>
                                <w:lang w:val="en-US"/>
                              </w:rPr>
                              <w:t xml:space="preserve">Akash </w:t>
                            </w:r>
                            <w:r w:rsidR="00616F7D">
                              <w:rPr>
                                <w:rFonts w:ascii="Arial" w:hAnsi="Arial" w:cs="Arial"/>
                                <w:lang w:val="en-US"/>
                              </w:rPr>
                              <w:t>VERMA</w:t>
                            </w:r>
                          </w:p>
                        </w:txbxContent>
                      </v:textbox>
                    </v:shape>
                  </w:pict>
                </mc:Fallback>
              </mc:AlternateContent>
            </w:r>
            <w:r w:rsidR="00734F1A" w:rsidRPr="00167707">
              <w:rPr>
                <w:rFonts w:cstheme="minorHAnsi"/>
                <w:noProof/>
                <w:sz w:val="24"/>
                <w:szCs w:val="24"/>
                <w:lang w:val="en-US"/>
              </w:rPr>
              <mc:AlternateContent>
                <mc:Choice Requires="wps">
                  <w:drawing>
                    <wp:anchor distT="0" distB="0" distL="114300" distR="114300" simplePos="0" relativeHeight="251663360" behindDoc="0" locked="0" layoutInCell="1" allowOverlap="1" wp14:anchorId="538ADC7B" wp14:editId="281C27CF">
                      <wp:simplePos x="0" y="0"/>
                      <wp:positionH relativeFrom="column">
                        <wp:posOffset>231775</wp:posOffset>
                      </wp:positionH>
                      <wp:positionV relativeFrom="paragraph">
                        <wp:posOffset>4119245</wp:posOffset>
                      </wp:positionV>
                      <wp:extent cx="3124200" cy="2105025"/>
                      <wp:effectExtent l="0" t="0" r="0" b="952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2105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F4C217" w14:textId="340A0C25" w:rsidR="002B680C" w:rsidRPr="002B680C" w:rsidRDefault="002B680C" w:rsidP="002B680C">
                                  <w:pPr>
                                    <w:rPr>
                                      <w:rFonts w:ascii="Arial" w:hAnsi="Arial" w:cs="Arial"/>
                                      <w:sz w:val="20"/>
                                      <w:szCs w:val="20"/>
                                      <w:lang w:val="en-US"/>
                                    </w:rPr>
                                  </w:pPr>
                                  <w:r w:rsidRPr="002B680C">
                                    <w:rPr>
                                      <w:rFonts w:ascii="Arial" w:hAnsi="Arial" w:cs="Arial"/>
                                      <w:sz w:val="20"/>
                                      <w:szCs w:val="20"/>
                                      <w:lang w:val="en-US"/>
                                    </w:rPr>
                                    <w:t>Supervisor:</w:t>
                                  </w:r>
                                </w:p>
                                <w:p w14:paraId="147A972B" w14:textId="1E1C553C" w:rsidR="002B680C" w:rsidRDefault="002B680C" w:rsidP="002B680C">
                                  <w:pPr>
                                    <w:rPr>
                                      <w:rFonts w:ascii="Arial" w:hAnsi="Arial" w:cs="Arial"/>
                                      <w:sz w:val="20"/>
                                      <w:szCs w:val="20"/>
                                      <w:lang w:val="en-US"/>
                                    </w:rPr>
                                  </w:pPr>
                                  <w:r w:rsidRPr="002B680C">
                                    <w:rPr>
                                      <w:rFonts w:ascii="Arial" w:hAnsi="Arial" w:cs="Arial"/>
                                      <w:sz w:val="20"/>
                                      <w:szCs w:val="20"/>
                                      <w:lang w:val="en-US"/>
                                    </w:rPr>
                                    <w:t xml:space="preserve">Prof. </w:t>
                                  </w:r>
                                  <w:r w:rsidR="00931332">
                                    <w:rPr>
                                      <w:rFonts w:ascii="Arial" w:hAnsi="Arial" w:cs="Arial"/>
                                      <w:sz w:val="20"/>
                                      <w:szCs w:val="20"/>
                                      <w:lang w:val="en-US"/>
                                    </w:rPr>
                                    <w:t>Eleonora Ferraris</w:t>
                                  </w:r>
                                </w:p>
                                <w:p w14:paraId="259FE932" w14:textId="77777777" w:rsidR="008E0441" w:rsidRPr="002B680C" w:rsidRDefault="008E0441" w:rsidP="002B680C">
                                  <w:pPr>
                                    <w:rPr>
                                      <w:rFonts w:ascii="Arial" w:hAnsi="Arial" w:cs="Arial"/>
                                      <w:sz w:val="20"/>
                                      <w:szCs w:val="20"/>
                                      <w:lang w:val="en-US"/>
                                    </w:rPr>
                                  </w:pPr>
                                </w:p>
                                <w:p w14:paraId="3E061A79" w14:textId="77777777" w:rsidR="002B680C" w:rsidRPr="009B7974" w:rsidRDefault="002B680C" w:rsidP="002B680C">
                                  <w:pPr>
                                    <w:rPr>
                                      <w:rFonts w:ascii="Arial" w:hAnsi="Arial" w:cs="Arial"/>
                                      <w:sz w:val="20"/>
                                      <w:szCs w:val="20"/>
                                      <w:lang w:val="en-GB"/>
                                    </w:rPr>
                                  </w:pPr>
                                  <w:r w:rsidRPr="009B7974">
                                    <w:rPr>
                                      <w:rFonts w:ascii="Arial" w:hAnsi="Arial" w:cs="Arial"/>
                                      <w:sz w:val="20"/>
                                      <w:szCs w:val="20"/>
                                      <w:lang w:val="en-GB"/>
                                    </w:rPr>
                                    <w:t>Members of the Examination C</w:t>
                                  </w:r>
                                  <w:r>
                                    <w:rPr>
                                      <w:rFonts w:ascii="Arial" w:hAnsi="Arial" w:cs="Arial"/>
                                      <w:sz w:val="20"/>
                                      <w:szCs w:val="20"/>
                                      <w:lang w:val="en-GB"/>
                                    </w:rPr>
                                    <w:t>ommittee:</w:t>
                                  </w:r>
                                </w:p>
                                <w:p w14:paraId="60BED66A" w14:textId="77777777" w:rsidR="0079215F" w:rsidRPr="00BA1317" w:rsidRDefault="002B680C" w:rsidP="00BA1317">
                                  <w:pPr>
                                    <w:spacing w:after="0"/>
                                    <w:rPr>
                                      <w:rFonts w:ascii="Arial" w:hAnsi="Arial" w:cs="Arial"/>
                                      <w:sz w:val="20"/>
                                      <w:szCs w:val="20"/>
                                      <w:lang w:val="es-ES"/>
                                    </w:rPr>
                                  </w:pPr>
                                  <w:r w:rsidRPr="00BA1317">
                                    <w:rPr>
                                      <w:rFonts w:ascii="Arial" w:hAnsi="Arial" w:cs="Arial"/>
                                      <w:sz w:val="20"/>
                                      <w:szCs w:val="20"/>
                                      <w:lang w:val="es-ES"/>
                                    </w:rPr>
                                    <w:t xml:space="preserve">Prof. </w:t>
                                  </w:r>
                                  <w:r w:rsidR="00544A17" w:rsidRPr="00BA1317">
                                    <w:rPr>
                                      <w:rFonts w:ascii="Arial" w:hAnsi="Arial" w:cs="Arial"/>
                                      <w:sz w:val="20"/>
                                      <w:szCs w:val="20"/>
                                      <w:lang w:val="es-ES"/>
                                    </w:rPr>
                                    <w:t>Maria Rosaria</w:t>
                                  </w:r>
                                  <w:r w:rsidR="0079215F" w:rsidRPr="00BA1317">
                                    <w:rPr>
                                      <w:rFonts w:ascii="Arial" w:hAnsi="Arial" w:cs="Arial"/>
                                      <w:sz w:val="20"/>
                                      <w:szCs w:val="20"/>
                                      <w:lang w:val="es-ES"/>
                                    </w:rPr>
                                    <w:t xml:space="preserve"> </w:t>
                                  </w:r>
                                  <w:r w:rsidR="00544A17" w:rsidRPr="00BA1317">
                                    <w:rPr>
                                      <w:rFonts w:ascii="Arial" w:hAnsi="Arial" w:cs="Arial"/>
                                      <w:sz w:val="20"/>
                                      <w:szCs w:val="20"/>
                                      <w:lang w:val="es-ES"/>
                                    </w:rPr>
                                    <w:t>Vetrano</w:t>
                                  </w:r>
                                </w:p>
                                <w:p w14:paraId="2715AF05" w14:textId="49652653" w:rsidR="002B680C" w:rsidRPr="004D65BB" w:rsidRDefault="002B680C" w:rsidP="00BA1317">
                                  <w:pPr>
                                    <w:spacing w:after="0"/>
                                    <w:rPr>
                                      <w:rFonts w:ascii="Arial" w:hAnsi="Arial" w:cs="Arial"/>
                                      <w:sz w:val="20"/>
                                      <w:szCs w:val="20"/>
                                      <w:lang w:val="es-ES"/>
                                    </w:rPr>
                                  </w:pPr>
                                  <w:r w:rsidRPr="004D65BB">
                                    <w:rPr>
                                      <w:rFonts w:ascii="Arial" w:hAnsi="Arial" w:cs="Arial"/>
                                      <w:sz w:val="20"/>
                                      <w:szCs w:val="20"/>
                                      <w:lang w:val="es-ES"/>
                                    </w:rPr>
                                    <w:t xml:space="preserve">Prof. </w:t>
                                  </w:r>
                                  <w:r w:rsidR="00BA1317" w:rsidRPr="004D65BB">
                                    <w:rPr>
                                      <w:rFonts w:ascii="Arial" w:hAnsi="Arial" w:cs="Arial"/>
                                      <w:sz w:val="20"/>
                                      <w:szCs w:val="20"/>
                                      <w:lang w:val="es-ES"/>
                                    </w:rPr>
                                    <w:t>Dominiek Reynaerts</w:t>
                                  </w:r>
                                </w:p>
                                <w:p w14:paraId="05E80B77" w14:textId="7E90B1D3" w:rsidR="002B680C" w:rsidRDefault="004D65BB" w:rsidP="004D65BB">
                                  <w:pPr>
                                    <w:spacing w:after="0"/>
                                    <w:rPr>
                                      <w:rFonts w:ascii="Arial" w:hAnsi="Arial" w:cs="Arial"/>
                                      <w:sz w:val="20"/>
                                      <w:szCs w:val="20"/>
                                      <w:lang w:val="es-ES"/>
                                    </w:rPr>
                                  </w:pPr>
                                  <w:r w:rsidRPr="004D65BB">
                                    <w:rPr>
                                      <w:rFonts w:ascii="Arial" w:hAnsi="Arial" w:cs="Arial"/>
                                      <w:sz w:val="20"/>
                                      <w:szCs w:val="20"/>
                                      <w:lang w:val="es-ES"/>
                                    </w:rPr>
                                    <w:t>Dr. Fernando Cortes</w:t>
                                  </w:r>
                                  <w:r>
                                    <w:rPr>
                                      <w:rFonts w:ascii="Arial" w:hAnsi="Arial" w:cs="Arial"/>
                                      <w:sz w:val="20"/>
                                      <w:szCs w:val="20"/>
                                      <w:lang w:val="es-ES"/>
                                    </w:rPr>
                                    <w:t xml:space="preserve"> </w:t>
                                  </w:r>
                                  <w:r w:rsidRPr="004D65BB">
                                    <w:rPr>
                                      <w:rFonts w:ascii="Arial" w:hAnsi="Arial" w:cs="Arial"/>
                                      <w:sz w:val="20"/>
                                      <w:szCs w:val="20"/>
                                      <w:lang w:val="es-ES"/>
                                    </w:rPr>
                                    <w:t>Salazar</w:t>
                                  </w:r>
                                </w:p>
                                <w:p w14:paraId="58C91D34" w14:textId="54B1229C" w:rsidR="004D65BB" w:rsidRDefault="004D65BB" w:rsidP="004D65BB">
                                  <w:pPr>
                                    <w:spacing w:after="0"/>
                                    <w:rPr>
                                      <w:rFonts w:ascii="Arial" w:hAnsi="Arial" w:cs="Arial"/>
                                      <w:sz w:val="20"/>
                                      <w:szCs w:val="20"/>
                                      <w:lang w:val="es-ES"/>
                                    </w:rPr>
                                  </w:pPr>
                                  <w:r>
                                    <w:rPr>
                                      <w:rFonts w:ascii="Arial" w:hAnsi="Arial" w:cs="Arial"/>
                                      <w:sz w:val="20"/>
                                      <w:szCs w:val="20"/>
                                      <w:lang w:val="es-ES"/>
                                    </w:rPr>
                                    <w:t>Prof. Wim Deferme</w:t>
                                  </w:r>
                                </w:p>
                                <w:p w14:paraId="7F20E892" w14:textId="24D8CF9F" w:rsidR="004D65BB" w:rsidRPr="008E0441" w:rsidRDefault="004D65BB" w:rsidP="004D65BB">
                                  <w:pPr>
                                    <w:spacing w:after="0"/>
                                    <w:rPr>
                                      <w:rFonts w:ascii="Arial" w:hAnsi="Arial" w:cs="Arial"/>
                                      <w:sz w:val="20"/>
                                      <w:szCs w:val="20"/>
                                      <w:lang w:val="en-US"/>
                                    </w:rPr>
                                  </w:pPr>
                                  <w:r w:rsidRPr="008E0441">
                                    <w:rPr>
                                      <w:rFonts w:ascii="Arial" w:hAnsi="Arial" w:cs="Arial"/>
                                      <w:sz w:val="20"/>
                                      <w:szCs w:val="20"/>
                                      <w:lang w:val="en-US"/>
                                    </w:rPr>
                                    <w:t>Prof</w:t>
                                  </w:r>
                                  <w:r w:rsidR="00E86BCE" w:rsidRPr="008E0441">
                                    <w:rPr>
                                      <w:rFonts w:ascii="Arial" w:hAnsi="Arial" w:cs="Arial"/>
                                      <w:sz w:val="20"/>
                                      <w:szCs w:val="20"/>
                                      <w:lang w:val="en-US"/>
                                    </w:rPr>
                                    <w:t>. Tegoeh Tjahjowidodo</w:t>
                                  </w:r>
                                  <w:r w:rsidR="008E0441" w:rsidRPr="008E0441">
                                    <w:rPr>
                                      <w:rFonts w:ascii="Arial" w:hAnsi="Arial" w:cs="Arial"/>
                                      <w:sz w:val="20"/>
                                      <w:szCs w:val="20"/>
                                      <w:lang w:val="en-US"/>
                                    </w:rPr>
                                    <w:t xml:space="preserve"> (secretary)</w:t>
                                  </w:r>
                                </w:p>
                                <w:p w14:paraId="579FD7B9" w14:textId="75861F94" w:rsidR="008E0441" w:rsidRPr="008E0441" w:rsidRDefault="008E0441" w:rsidP="004D65BB">
                                  <w:pPr>
                                    <w:spacing w:after="0"/>
                                    <w:rPr>
                                      <w:rFonts w:ascii="Arial" w:hAnsi="Arial" w:cs="Arial"/>
                                      <w:sz w:val="20"/>
                                      <w:szCs w:val="20"/>
                                      <w:lang w:val="en-US"/>
                                    </w:rPr>
                                  </w:pPr>
                                  <w:r w:rsidRPr="008E0441">
                                    <w:rPr>
                                      <w:rFonts w:ascii="Arial" w:hAnsi="Arial" w:cs="Arial"/>
                                      <w:sz w:val="20"/>
                                      <w:szCs w:val="20"/>
                                      <w:lang w:val="en-US"/>
                                    </w:rPr>
                                    <w:t>P</w:t>
                                  </w:r>
                                  <w:r>
                                    <w:rPr>
                                      <w:rFonts w:ascii="Arial" w:hAnsi="Arial" w:cs="Arial"/>
                                      <w:sz w:val="20"/>
                                      <w:szCs w:val="20"/>
                                      <w:lang w:val="en-US"/>
                                    </w:rPr>
                                    <w:t>rof. Lise Appels (chair)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ADC7B" id="Text Box 10" o:spid="_x0000_s1028" type="#_x0000_t202" style="position:absolute;left:0;text-align:left;margin-left:18.25pt;margin-top:324.35pt;width:246pt;height:16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" filled="f" stroked="f">
                      <v:textbox>
                        <w:txbxContent>
                          <w:p w14:paraId="48F4C217" w14:textId="340A0C25" w:rsidR="002B680C" w:rsidRPr="002B680C" w:rsidRDefault="002B680C" w:rsidP="002B680C">
                            <w:pPr>
                              <w:rPr>
                                <w:rFonts w:ascii="Arial" w:hAnsi="Arial" w:cs="Arial"/>
                                <w:sz w:val="20"/>
                                <w:szCs w:val="20"/>
                                <w:lang w:val="en-US"/>
                              </w:rPr>
                            </w:pPr>
                            <w:r w:rsidRPr="002B680C">
                              <w:rPr>
                                <w:rFonts w:ascii="Arial" w:hAnsi="Arial" w:cs="Arial"/>
                                <w:sz w:val="20"/>
                                <w:szCs w:val="20"/>
                                <w:lang w:val="en-US"/>
                              </w:rPr>
                              <w:t>Supervisor:</w:t>
                            </w:r>
                          </w:p>
                          <w:p w14:paraId="147A972B" w14:textId="1E1C553C" w:rsidR="002B680C" w:rsidRDefault="002B680C" w:rsidP="002B680C">
                            <w:pPr>
                              <w:rPr>
                                <w:rFonts w:ascii="Arial" w:hAnsi="Arial" w:cs="Arial"/>
                                <w:sz w:val="20"/>
                                <w:szCs w:val="20"/>
                                <w:lang w:val="en-US"/>
                              </w:rPr>
                            </w:pPr>
                            <w:r w:rsidRPr="002B680C">
                              <w:rPr>
                                <w:rFonts w:ascii="Arial" w:hAnsi="Arial" w:cs="Arial"/>
                                <w:sz w:val="20"/>
                                <w:szCs w:val="20"/>
                                <w:lang w:val="en-US"/>
                              </w:rPr>
                              <w:t xml:space="preserve">Prof. </w:t>
                            </w:r>
                            <w:r w:rsidR="00931332">
                              <w:rPr>
                                <w:rFonts w:ascii="Arial" w:hAnsi="Arial" w:cs="Arial"/>
                                <w:sz w:val="20"/>
                                <w:szCs w:val="20"/>
                                <w:lang w:val="en-US"/>
                              </w:rPr>
                              <w:t>Eleonora Ferraris</w:t>
                            </w:r>
                          </w:p>
                          <w:p w14:paraId="259FE932" w14:textId="77777777" w:rsidR="008E0441" w:rsidRPr="002B680C" w:rsidRDefault="008E0441" w:rsidP="002B680C">
                            <w:pPr>
                              <w:rPr>
                                <w:rFonts w:ascii="Arial" w:hAnsi="Arial" w:cs="Arial"/>
                                <w:sz w:val="20"/>
                                <w:szCs w:val="20"/>
                                <w:lang w:val="en-US"/>
                              </w:rPr>
                            </w:pPr>
                          </w:p>
                          <w:p w14:paraId="3E061A79" w14:textId="77777777" w:rsidR="002B680C" w:rsidRPr="009B7974" w:rsidRDefault="002B680C" w:rsidP="002B680C">
                            <w:pPr>
                              <w:rPr>
                                <w:rFonts w:ascii="Arial" w:hAnsi="Arial" w:cs="Arial"/>
                                <w:sz w:val="20"/>
                                <w:szCs w:val="20"/>
                                <w:lang w:val="en-GB"/>
                              </w:rPr>
                            </w:pPr>
                            <w:r w:rsidRPr="009B7974">
                              <w:rPr>
                                <w:rFonts w:ascii="Arial" w:hAnsi="Arial" w:cs="Arial"/>
                                <w:sz w:val="20"/>
                                <w:szCs w:val="20"/>
                                <w:lang w:val="en-GB"/>
                              </w:rPr>
                              <w:t>Members of the Examination C</w:t>
                            </w:r>
                            <w:r>
                              <w:rPr>
                                <w:rFonts w:ascii="Arial" w:hAnsi="Arial" w:cs="Arial"/>
                                <w:sz w:val="20"/>
                                <w:szCs w:val="20"/>
                                <w:lang w:val="en-GB"/>
                              </w:rPr>
                              <w:t>ommittee:</w:t>
                            </w:r>
                          </w:p>
                          <w:p w14:paraId="60BED66A" w14:textId="77777777" w:rsidR="0079215F" w:rsidRPr="00BA1317" w:rsidRDefault="002B680C" w:rsidP="00BA1317">
                            <w:pPr>
                              <w:spacing w:after="0"/>
                              <w:rPr>
                                <w:rFonts w:ascii="Arial" w:hAnsi="Arial" w:cs="Arial"/>
                                <w:sz w:val="20"/>
                                <w:szCs w:val="20"/>
                                <w:lang w:val="es-ES"/>
                              </w:rPr>
                            </w:pPr>
                            <w:r w:rsidRPr="00BA1317">
                              <w:rPr>
                                <w:rFonts w:ascii="Arial" w:hAnsi="Arial" w:cs="Arial"/>
                                <w:sz w:val="20"/>
                                <w:szCs w:val="20"/>
                                <w:lang w:val="es-ES"/>
                              </w:rPr>
                              <w:t xml:space="preserve">Prof. </w:t>
                            </w:r>
                            <w:r w:rsidR="00544A17" w:rsidRPr="00BA1317">
                              <w:rPr>
                                <w:rFonts w:ascii="Arial" w:hAnsi="Arial" w:cs="Arial"/>
                                <w:sz w:val="20"/>
                                <w:szCs w:val="20"/>
                                <w:lang w:val="es-ES"/>
                              </w:rPr>
                              <w:t>Maria Rosaria</w:t>
                            </w:r>
                            <w:r w:rsidR="0079215F" w:rsidRPr="00BA1317">
                              <w:rPr>
                                <w:rFonts w:ascii="Arial" w:hAnsi="Arial" w:cs="Arial"/>
                                <w:sz w:val="20"/>
                                <w:szCs w:val="20"/>
                                <w:lang w:val="es-ES"/>
                              </w:rPr>
                              <w:t xml:space="preserve"> </w:t>
                            </w:r>
                            <w:r w:rsidR="00544A17" w:rsidRPr="00BA1317">
                              <w:rPr>
                                <w:rFonts w:ascii="Arial" w:hAnsi="Arial" w:cs="Arial"/>
                                <w:sz w:val="20"/>
                                <w:szCs w:val="20"/>
                                <w:lang w:val="es-ES"/>
                              </w:rPr>
                              <w:t>Vetrano</w:t>
                            </w:r>
                          </w:p>
                          <w:p w14:paraId="2715AF05" w14:textId="49652653" w:rsidR="002B680C" w:rsidRPr="004D65BB" w:rsidRDefault="002B680C" w:rsidP="00BA1317">
                            <w:pPr>
                              <w:spacing w:after="0"/>
                              <w:rPr>
                                <w:rFonts w:ascii="Arial" w:hAnsi="Arial" w:cs="Arial"/>
                                <w:sz w:val="20"/>
                                <w:szCs w:val="20"/>
                                <w:lang w:val="es-ES"/>
                              </w:rPr>
                            </w:pPr>
                            <w:r w:rsidRPr="004D65BB">
                              <w:rPr>
                                <w:rFonts w:ascii="Arial" w:hAnsi="Arial" w:cs="Arial"/>
                                <w:sz w:val="20"/>
                                <w:szCs w:val="20"/>
                                <w:lang w:val="es-ES"/>
                              </w:rPr>
                              <w:t xml:space="preserve">Prof. </w:t>
                            </w:r>
                            <w:r w:rsidR="00BA1317" w:rsidRPr="004D65BB">
                              <w:rPr>
                                <w:rFonts w:ascii="Arial" w:hAnsi="Arial" w:cs="Arial"/>
                                <w:sz w:val="20"/>
                                <w:szCs w:val="20"/>
                                <w:lang w:val="es-ES"/>
                              </w:rPr>
                              <w:t>Dominiek Reynaerts</w:t>
                            </w:r>
                          </w:p>
                          <w:p w14:paraId="05E80B77" w14:textId="7E90B1D3" w:rsidR="002B680C" w:rsidRDefault="004D65BB" w:rsidP="004D65BB">
                            <w:pPr>
                              <w:spacing w:after="0"/>
                              <w:rPr>
                                <w:rFonts w:ascii="Arial" w:hAnsi="Arial" w:cs="Arial"/>
                                <w:sz w:val="20"/>
                                <w:szCs w:val="20"/>
                                <w:lang w:val="es-ES"/>
                              </w:rPr>
                            </w:pPr>
                            <w:r w:rsidRPr="004D65BB">
                              <w:rPr>
                                <w:rFonts w:ascii="Arial" w:hAnsi="Arial" w:cs="Arial"/>
                                <w:sz w:val="20"/>
                                <w:szCs w:val="20"/>
                                <w:lang w:val="es-ES"/>
                              </w:rPr>
                              <w:t>Dr. Fernando Cortes</w:t>
                            </w:r>
                            <w:r>
                              <w:rPr>
                                <w:rFonts w:ascii="Arial" w:hAnsi="Arial" w:cs="Arial"/>
                                <w:sz w:val="20"/>
                                <w:szCs w:val="20"/>
                                <w:lang w:val="es-ES"/>
                              </w:rPr>
                              <w:t xml:space="preserve"> </w:t>
                            </w:r>
                            <w:r w:rsidRPr="004D65BB">
                              <w:rPr>
                                <w:rFonts w:ascii="Arial" w:hAnsi="Arial" w:cs="Arial"/>
                                <w:sz w:val="20"/>
                                <w:szCs w:val="20"/>
                                <w:lang w:val="es-ES"/>
                              </w:rPr>
                              <w:t>Salazar</w:t>
                            </w:r>
                          </w:p>
                          <w:p w14:paraId="58C91D34" w14:textId="54B1229C" w:rsidR="004D65BB" w:rsidRDefault="004D65BB" w:rsidP="004D65BB">
                            <w:pPr>
                              <w:spacing w:after="0"/>
                              <w:rPr>
                                <w:rFonts w:ascii="Arial" w:hAnsi="Arial" w:cs="Arial"/>
                                <w:sz w:val="20"/>
                                <w:szCs w:val="20"/>
                                <w:lang w:val="es-ES"/>
                              </w:rPr>
                            </w:pPr>
                            <w:r>
                              <w:rPr>
                                <w:rFonts w:ascii="Arial" w:hAnsi="Arial" w:cs="Arial"/>
                                <w:sz w:val="20"/>
                                <w:szCs w:val="20"/>
                                <w:lang w:val="es-ES"/>
                              </w:rPr>
                              <w:t>Prof. Wim Deferme</w:t>
                            </w:r>
                          </w:p>
                          <w:p w14:paraId="7F20E892" w14:textId="24D8CF9F" w:rsidR="004D65BB" w:rsidRPr="008E0441" w:rsidRDefault="004D65BB" w:rsidP="004D65BB">
                            <w:pPr>
                              <w:spacing w:after="0"/>
                              <w:rPr>
                                <w:rFonts w:ascii="Arial" w:hAnsi="Arial" w:cs="Arial"/>
                                <w:sz w:val="20"/>
                                <w:szCs w:val="20"/>
                                <w:lang w:val="en-US"/>
                              </w:rPr>
                            </w:pPr>
                            <w:r w:rsidRPr="008E0441">
                              <w:rPr>
                                <w:rFonts w:ascii="Arial" w:hAnsi="Arial" w:cs="Arial"/>
                                <w:sz w:val="20"/>
                                <w:szCs w:val="20"/>
                                <w:lang w:val="en-US"/>
                              </w:rPr>
                              <w:t>Prof</w:t>
                            </w:r>
                            <w:r w:rsidR="00E86BCE" w:rsidRPr="008E0441">
                              <w:rPr>
                                <w:rFonts w:ascii="Arial" w:hAnsi="Arial" w:cs="Arial"/>
                                <w:sz w:val="20"/>
                                <w:szCs w:val="20"/>
                                <w:lang w:val="en-US"/>
                              </w:rPr>
                              <w:t>. Tegoeh Tjahjowidodo</w:t>
                            </w:r>
                            <w:r w:rsidR="008E0441" w:rsidRPr="008E0441">
                              <w:rPr>
                                <w:rFonts w:ascii="Arial" w:hAnsi="Arial" w:cs="Arial"/>
                                <w:sz w:val="20"/>
                                <w:szCs w:val="20"/>
                                <w:lang w:val="en-US"/>
                              </w:rPr>
                              <w:t xml:space="preserve"> (secretary)</w:t>
                            </w:r>
                          </w:p>
                          <w:p w14:paraId="579FD7B9" w14:textId="75861F94" w:rsidR="008E0441" w:rsidRPr="008E0441" w:rsidRDefault="008E0441" w:rsidP="004D65BB">
                            <w:pPr>
                              <w:spacing w:after="0"/>
                              <w:rPr>
                                <w:rFonts w:ascii="Arial" w:hAnsi="Arial" w:cs="Arial"/>
                                <w:sz w:val="20"/>
                                <w:szCs w:val="20"/>
                                <w:lang w:val="en-US"/>
                              </w:rPr>
                            </w:pPr>
                            <w:r w:rsidRPr="008E0441">
                              <w:rPr>
                                <w:rFonts w:ascii="Arial" w:hAnsi="Arial" w:cs="Arial"/>
                                <w:sz w:val="20"/>
                                <w:szCs w:val="20"/>
                                <w:lang w:val="en-US"/>
                              </w:rPr>
                              <w:t>P</w:t>
                            </w:r>
                            <w:r>
                              <w:rPr>
                                <w:rFonts w:ascii="Arial" w:hAnsi="Arial" w:cs="Arial"/>
                                <w:sz w:val="20"/>
                                <w:szCs w:val="20"/>
                                <w:lang w:val="en-US"/>
                              </w:rPr>
                              <w:t>rof. Lise Appels (chair)</w:t>
                            </w:r>
                          </w:p>
                        </w:txbxContent>
                      </v:textbox>
                    </v:shape>
                  </w:pict>
                </mc:Fallback>
              </mc:AlternateContent>
            </w:r>
            <w:r w:rsidR="00734F1A" w:rsidRPr="00167707">
              <w:rPr>
                <w:rFonts w:cstheme="minorHAnsi"/>
                <w:noProof/>
                <w:sz w:val="24"/>
                <w:szCs w:val="24"/>
                <w:lang w:val="en-US"/>
              </w:rPr>
              <mc:AlternateContent>
                <mc:Choice Requires="wps">
                  <w:drawing>
                    <wp:anchor distT="0" distB="0" distL="114300" distR="114300" simplePos="0" relativeHeight="251661312" behindDoc="0" locked="0" layoutInCell="1" allowOverlap="1" wp14:anchorId="02992A34" wp14:editId="30BFC559">
                      <wp:simplePos x="0" y="0"/>
                      <wp:positionH relativeFrom="column">
                        <wp:posOffset>3889375</wp:posOffset>
                      </wp:positionH>
                      <wp:positionV relativeFrom="paragraph">
                        <wp:posOffset>5414645</wp:posOffset>
                      </wp:positionV>
                      <wp:extent cx="1790700" cy="9144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76039" w14:textId="2DC8A5BC" w:rsidR="002B680C" w:rsidRPr="009B7974" w:rsidRDefault="002B680C" w:rsidP="00734F1A">
                                  <w:pPr>
                                    <w:rPr>
                                      <w:rFonts w:ascii="Arial" w:hAnsi="Arial" w:cs="Arial"/>
                                      <w:sz w:val="20"/>
                                      <w:szCs w:val="20"/>
                                      <w:lang w:val="en-GB"/>
                                    </w:rPr>
                                  </w:pPr>
                                  <w:r w:rsidRPr="002B680C">
                                    <w:rPr>
                                      <w:rFonts w:ascii="Arial" w:hAnsi="Arial" w:cs="Arial"/>
                                      <w:sz w:val="20"/>
                                      <w:szCs w:val="20"/>
                                      <w:lang w:val="en-US"/>
                                    </w:rPr>
                                    <w:t>Dissertation presented in partial fulfilment of the requirements for the degree of Doctor o</w:t>
                                  </w:r>
                                  <w:r w:rsidR="00734F1A">
                                    <w:rPr>
                                      <w:rFonts w:ascii="Arial" w:hAnsi="Arial" w:cs="Arial"/>
                                      <w:sz w:val="20"/>
                                      <w:szCs w:val="20"/>
                                      <w:lang w:val="en-US"/>
                                    </w:rPr>
                                    <w:t>f Engineering Technology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992A34" id="Text Box 6" o:spid="_x0000_s1029" type="#_x0000_t202" style="position:absolute;left:0;text-align:left;margin-left:306.25pt;margin-top:426.35pt;width:141pt;height:1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" filled="f" stroked="f">
                      <v:textbox>
                        <w:txbxContent>
                          <w:p w14:paraId="7A276039" w14:textId="2DC8A5BC" w:rsidR="002B680C" w:rsidRPr="009B7974" w:rsidRDefault="002B680C" w:rsidP="00734F1A">
                            <w:pPr>
                              <w:rPr>
                                <w:rFonts w:ascii="Arial" w:hAnsi="Arial" w:cs="Arial"/>
                                <w:sz w:val="20"/>
                                <w:szCs w:val="20"/>
                                <w:lang w:val="en-GB"/>
                              </w:rPr>
                            </w:pPr>
                            <w:r w:rsidRPr="002B680C">
                              <w:rPr>
                                <w:rFonts w:ascii="Arial" w:hAnsi="Arial" w:cs="Arial"/>
                                <w:sz w:val="20"/>
                                <w:szCs w:val="20"/>
                                <w:lang w:val="en-US"/>
                              </w:rPr>
                              <w:t>Dissertation presented in partial fulfilment of the requirements for the degree of Doctor o</w:t>
                            </w:r>
                            <w:r w:rsidR="00734F1A">
                              <w:rPr>
                                <w:rFonts w:ascii="Arial" w:hAnsi="Arial" w:cs="Arial"/>
                                <w:sz w:val="20"/>
                                <w:szCs w:val="20"/>
                                <w:lang w:val="en-US"/>
                              </w:rPr>
                              <w:t>f Engineering Technology</w:t>
                            </w:r>
                          </w:p>
                        </w:txbxContent>
                      </v:textbox>
                    </v:shape>
                  </w:pict>
                </mc:Fallback>
              </mc:AlternateContent>
            </w:r>
            <w:r w:rsidR="002B680C" w:rsidRPr="00167707">
              <w:rPr>
                <w:rFonts w:cstheme="minorHAnsi"/>
                <w:noProof/>
                <w:sz w:val="24"/>
                <w:szCs w:val="24"/>
                <w:lang w:val="en-US"/>
              </w:rPr>
              <mc:AlternateContent>
                <mc:Choice Requires="wps">
                  <w:drawing>
                    <wp:anchor distT="0" distB="0" distL="114300" distR="114300" simplePos="0" relativeHeight="251662336" behindDoc="0" locked="0" layoutInCell="1" allowOverlap="1" wp14:anchorId="51248F45" wp14:editId="498FBE4A">
                      <wp:simplePos x="0" y="0"/>
                      <wp:positionH relativeFrom="column">
                        <wp:posOffset>2286000</wp:posOffset>
                      </wp:positionH>
                      <wp:positionV relativeFrom="paragraph">
                        <wp:posOffset>6789420</wp:posOffset>
                      </wp:positionV>
                      <wp:extent cx="1371600" cy="274320"/>
                      <wp:effectExtent l="0" t="0" r="0" b="381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52E4FC" w14:textId="109ED9EF" w:rsidR="002B680C" w:rsidRPr="007C7A55" w:rsidRDefault="00734F1A" w:rsidP="002B680C">
                                  <w:pPr>
                                    <w:jc w:val="center"/>
                                    <w:rPr>
                                      <w:rFonts w:ascii="Arial" w:hAnsi="Arial" w:cs="Arial"/>
                                      <w:sz w:val="20"/>
                                      <w:szCs w:val="20"/>
                                    </w:rPr>
                                  </w:pPr>
                                  <w:r>
                                    <w:rPr>
                                      <w:rFonts w:ascii="Arial" w:hAnsi="Arial" w:cs="Arial"/>
                                      <w:sz w:val="20"/>
                                      <w:szCs w:val="20"/>
                                    </w:rPr>
                                    <w:t>May</w:t>
                                  </w:r>
                                  <w:r w:rsidR="002B680C">
                                    <w:rPr>
                                      <w:rFonts w:ascii="Arial" w:hAnsi="Arial" w:cs="Arial"/>
                                      <w:sz w:val="20"/>
                                      <w:szCs w:val="20"/>
                                    </w:rPr>
                                    <w:t xml:space="preserve"> 2</w:t>
                                  </w:r>
                                  <w:r>
                                    <w:rPr>
                                      <w:rFonts w:ascii="Arial" w:hAnsi="Arial" w:cs="Arial"/>
                                      <w:sz w:val="20"/>
                                      <w:szCs w:val="20"/>
                                    </w:rPr>
                                    <w:t>023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248F45" id="Text Box 7" o:spid="_x0000_s1030" type="#_x0000_t202" style="position:absolute;left:0;text-align:left;margin-left:180pt;margin-top:534.6pt;width:108pt;height:2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" filled="f" stroked="f">
                      <v:textbox>
                        <w:txbxContent>
                          <w:p w14:paraId="0F52E4FC" w14:textId="109ED9EF" w:rsidR="002B680C" w:rsidRPr="007C7A55" w:rsidRDefault="00734F1A" w:rsidP="002B680C">
                            <w:pPr>
                              <w:jc w:val="center"/>
                              <w:rPr>
                                <w:rFonts w:ascii="Arial" w:hAnsi="Arial" w:cs="Arial"/>
                                <w:sz w:val="20"/>
                                <w:szCs w:val="20"/>
                              </w:rPr>
                            </w:pPr>
                            <w:r>
                              <w:rPr>
                                <w:rFonts w:ascii="Arial" w:hAnsi="Arial" w:cs="Arial"/>
                                <w:sz w:val="20"/>
                                <w:szCs w:val="20"/>
                              </w:rPr>
                              <w:t>May</w:t>
                            </w:r>
                            <w:r w:rsidR="002B680C">
                              <w:rPr>
                                <w:rFonts w:ascii="Arial" w:hAnsi="Arial" w:cs="Arial"/>
                                <w:sz w:val="20"/>
                                <w:szCs w:val="20"/>
                              </w:rPr>
                              <w:t xml:space="preserve"> 2</w:t>
                            </w:r>
                            <w:r>
                              <w:rPr>
                                <w:rFonts w:ascii="Arial" w:hAnsi="Arial" w:cs="Arial"/>
                                <w:sz w:val="20"/>
                                <w:szCs w:val="20"/>
                              </w:rPr>
                              <w:t>023</w:t>
                            </w:r>
                          </w:p>
                        </w:txbxContent>
                      </v:textbox>
                    </v:shape>
                  </w:pict>
                </mc:Fallback>
              </mc:AlternateContent>
            </w:r>
          </w:p>
        </w:tc>
      </w:tr>
    </w:tbl>
    <w:p w14:paraId="78012E7A" w14:textId="77777777" w:rsidR="002B680C" w:rsidRPr="00167707" w:rsidRDefault="002B680C" w:rsidP="00435924">
      <w:pPr>
        <w:jc w:val="both"/>
        <w:rPr>
          <w:rFonts w:cstheme="minorHAnsi"/>
          <w:sz w:val="24"/>
          <w:szCs w:val="24"/>
          <w:lang w:val="en-GB"/>
        </w:rPr>
      </w:pPr>
    </w:p>
    <w:p w14:paraId="6060FC20" w14:textId="77777777" w:rsidR="002B680C" w:rsidRPr="00167707" w:rsidRDefault="002B680C" w:rsidP="00435924">
      <w:pPr>
        <w:jc w:val="both"/>
        <w:rPr>
          <w:rFonts w:cstheme="minorHAnsi"/>
          <w:sz w:val="24"/>
          <w:szCs w:val="24"/>
          <w:lang w:val="en-GB"/>
        </w:rPr>
      </w:pPr>
    </w:p>
    <w:p w14:paraId="28DD687E" w14:textId="77777777" w:rsidR="002B680C" w:rsidRPr="00167707" w:rsidRDefault="002B680C" w:rsidP="00435924">
      <w:pPr>
        <w:jc w:val="both"/>
        <w:rPr>
          <w:rFonts w:cstheme="minorHAnsi"/>
          <w:sz w:val="24"/>
          <w:szCs w:val="24"/>
          <w:lang w:val="en-GB"/>
        </w:rPr>
      </w:pPr>
    </w:p>
    <w:p w14:paraId="7C9AD5DD" w14:textId="77777777" w:rsidR="002B680C" w:rsidRPr="00167707" w:rsidRDefault="002B680C" w:rsidP="003E3AA7">
      <w:pPr>
        <w:pStyle w:val="Heading3"/>
        <w:numPr>
          <w:ilvl w:val="0"/>
          <w:numId w:val="0"/>
        </w:numPr>
        <w:ind w:left="1224" w:hanging="504"/>
        <w:rPr>
          <w:rFonts w:cstheme="minorHAnsi"/>
        </w:rPr>
      </w:pPr>
    </w:p>
    <w:p w14:paraId="5B0B8B2D" w14:textId="77777777" w:rsidR="002B680C" w:rsidRPr="00167707" w:rsidRDefault="002B680C" w:rsidP="00435924">
      <w:pPr>
        <w:jc w:val="both"/>
        <w:rPr>
          <w:rFonts w:cstheme="minorHAnsi"/>
          <w:sz w:val="24"/>
          <w:szCs w:val="24"/>
          <w:lang w:val="en-GB"/>
        </w:rPr>
      </w:pPr>
    </w:p>
    <w:p w14:paraId="64E71BFB" w14:textId="77777777" w:rsidR="002B680C" w:rsidRPr="00167707" w:rsidRDefault="002B680C" w:rsidP="00435924">
      <w:pPr>
        <w:jc w:val="both"/>
        <w:rPr>
          <w:rFonts w:cstheme="minorHAnsi"/>
          <w:sz w:val="24"/>
          <w:szCs w:val="24"/>
          <w:lang w:val="en-GB"/>
        </w:rPr>
      </w:pPr>
    </w:p>
    <w:p w14:paraId="112955D6" w14:textId="77777777" w:rsidR="002B680C" w:rsidRPr="00167707" w:rsidRDefault="002B680C" w:rsidP="00435924">
      <w:pPr>
        <w:jc w:val="both"/>
        <w:rPr>
          <w:rFonts w:cstheme="minorHAnsi"/>
          <w:sz w:val="24"/>
          <w:szCs w:val="24"/>
          <w:lang w:val="en-GB"/>
        </w:rPr>
      </w:pPr>
    </w:p>
    <w:p w14:paraId="79CEAA90" w14:textId="77777777" w:rsidR="002B680C" w:rsidRPr="00167707" w:rsidRDefault="002B680C" w:rsidP="00435924">
      <w:pPr>
        <w:jc w:val="both"/>
        <w:rPr>
          <w:rFonts w:cstheme="minorHAnsi"/>
          <w:sz w:val="24"/>
          <w:szCs w:val="24"/>
          <w:lang w:val="en-GB"/>
        </w:rPr>
      </w:pPr>
    </w:p>
    <w:p w14:paraId="08723C85" w14:textId="77777777" w:rsidR="002B680C" w:rsidRPr="00167707" w:rsidRDefault="002B680C" w:rsidP="00435924">
      <w:pPr>
        <w:jc w:val="both"/>
        <w:rPr>
          <w:rFonts w:cstheme="minorHAnsi"/>
          <w:sz w:val="24"/>
          <w:szCs w:val="24"/>
          <w:lang w:val="en-GB"/>
        </w:rPr>
      </w:pPr>
    </w:p>
    <w:p w14:paraId="21886481" w14:textId="77777777" w:rsidR="002B680C" w:rsidRPr="00167707" w:rsidRDefault="002B680C" w:rsidP="00435924">
      <w:pPr>
        <w:jc w:val="both"/>
        <w:rPr>
          <w:rFonts w:cstheme="minorHAnsi"/>
          <w:sz w:val="24"/>
          <w:szCs w:val="24"/>
          <w:lang w:val="en-GB"/>
        </w:rPr>
      </w:pPr>
    </w:p>
    <w:p w14:paraId="08846675" w14:textId="77777777" w:rsidR="002B680C" w:rsidRPr="00167707" w:rsidRDefault="002B680C" w:rsidP="00435924">
      <w:pPr>
        <w:jc w:val="both"/>
        <w:rPr>
          <w:rFonts w:cstheme="minorHAnsi"/>
          <w:sz w:val="24"/>
          <w:szCs w:val="24"/>
          <w:lang w:val="en-GB"/>
        </w:rPr>
      </w:pPr>
    </w:p>
    <w:p w14:paraId="5A5B55D1" w14:textId="77777777" w:rsidR="002B680C" w:rsidRPr="00167707" w:rsidRDefault="002B680C" w:rsidP="00435924">
      <w:pPr>
        <w:jc w:val="both"/>
        <w:rPr>
          <w:rFonts w:cstheme="minorHAnsi"/>
          <w:sz w:val="24"/>
          <w:szCs w:val="24"/>
          <w:lang w:val="en-GB"/>
        </w:rPr>
      </w:pPr>
    </w:p>
    <w:p w14:paraId="7CF81F6B" w14:textId="77777777" w:rsidR="002B680C" w:rsidRPr="00167707" w:rsidRDefault="002B680C" w:rsidP="00435924">
      <w:pPr>
        <w:jc w:val="both"/>
        <w:rPr>
          <w:rFonts w:cstheme="minorHAnsi"/>
          <w:sz w:val="24"/>
          <w:szCs w:val="24"/>
          <w:lang w:val="en-GB"/>
        </w:rPr>
      </w:pPr>
    </w:p>
    <w:p w14:paraId="55DA4CAC" w14:textId="77777777" w:rsidR="002B680C" w:rsidRPr="00167707" w:rsidRDefault="002B680C" w:rsidP="00435924">
      <w:pPr>
        <w:jc w:val="both"/>
        <w:rPr>
          <w:rFonts w:cstheme="minorHAnsi"/>
          <w:sz w:val="24"/>
          <w:szCs w:val="24"/>
          <w:lang w:val="en-GB"/>
        </w:rPr>
      </w:pPr>
    </w:p>
    <w:p w14:paraId="32BC459E" w14:textId="77777777" w:rsidR="002B680C" w:rsidRPr="00167707" w:rsidRDefault="002B680C" w:rsidP="00435924">
      <w:pPr>
        <w:jc w:val="both"/>
        <w:rPr>
          <w:rFonts w:cstheme="minorHAnsi"/>
          <w:sz w:val="24"/>
          <w:szCs w:val="24"/>
          <w:lang w:val="en-GB"/>
        </w:rPr>
      </w:pPr>
    </w:p>
    <w:p w14:paraId="7BC77DC9" w14:textId="77777777" w:rsidR="002B680C" w:rsidRPr="00167707" w:rsidRDefault="002B680C" w:rsidP="00435924">
      <w:pPr>
        <w:jc w:val="both"/>
        <w:rPr>
          <w:rFonts w:cstheme="minorHAnsi"/>
          <w:sz w:val="24"/>
          <w:szCs w:val="24"/>
          <w:lang w:val="en-GB"/>
        </w:rPr>
      </w:pPr>
    </w:p>
    <w:p w14:paraId="2F317B7C" w14:textId="77777777" w:rsidR="002B680C" w:rsidRPr="00167707" w:rsidRDefault="002B680C" w:rsidP="00435924">
      <w:pPr>
        <w:jc w:val="both"/>
        <w:rPr>
          <w:rFonts w:cstheme="minorHAnsi"/>
          <w:sz w:val="24"/>
          <w:szCs w:val="24"/>
          <w:lang w:val="en-GB"/>
        </w:rPr>
      </w:pPr>
    </w:p>
    <w:p w14:paraId="185B1A71" w14:textId="77777777" w:rsidR="002B680C" w:rsidRPr="00167707" w:rsidRDefault="002B680C" w:rsidP="00435924">
      <w:pPr>
        <w:jc w:val="both"/>
        <w:rPr>
          <w:rFonts w:cstheme="minorHAnsi"/>
          <w:sz w:val="24"/>
          <w:szCs w:val="24"/>
          <w:lang w:val="en-GB"/>
        </w:rPr>
      </w:pPr>
    </w:p>
    <w:p w14:paraId="7A122515" w14:textId="77777777" w:rsidR="002B680C" w:rsidRPr="00167707" w:rsidRDefault="002B680C" w:rsidP="00435924">
      <w:pPr>
        <w:jc w:val="both"/>
        <w:rPr>
          <w:rFonts w:cstheme="minorHAnsi"/>
          <w:sz w:val="24"/>
          <w:szCs w:val="24"/>
          <w:lang w:val="en-GB"/>
        </w:rPr>
      </w:pPr>
    </w:p>
    <w:p w14:paraId="25259423" w14:textId="77777777" w:rsidR="002B680C" w:rsidRPr="00167707" w:rsidRDefault="002B680C" w:rsidP="00435924">
      <w:pPr>
        <w:jc w:val="both"/>
        <w:rPr>
          <w:rFonts w:cstheme="minorHAnsi"/>
          <w:sz w:val="24"/>
          <w:szCs w:val="24"/>
          <w:lang w:val="en-GB"/>
        </w:rPr>
      </w:pPr>
    </w:p>
    <w:p w14:paraId="2DB0BFC8" w14:textId="77777777" w:rsidR="002B680C" w:rsidRPr="00167707" w:rsidRDefault="002B680C" w:rsidP="00435924">
      <w:pPr>
        <w:jc w:val="both"/>
        <w:rPr>
          <w:rFonts w:cstheme="minorHAnsi"/>
          <w:sz w:val="24"/>
          <w:szCs w:val="24"/>
          <w:lang w:val="en-GB"/>
        </w:rPr>
      </w:pPr>
    </w:p>
    <w:p w14:paraId="70BA36EB" w14:textId="77777777" w:rsidR="002B680C" w:rsidRPr="00167707" w:rsidRDefault="002B680C" w:rsidP="00435924">
      <w:pPr>
        <w:jc w:val="both"/>
        <w:rPr>
          <w:rFonts w:cstheme="minorHAnsi"/>
          <w:sz w:val="24"/>
          <w:szCs w:val="24"/>
          <w:lang w:val="en-GB"/>
        </w:rPr>
      </w:pPr>
    </w:p>
    <w:p w14:paraId="32D9B85A" w14:textId="77777777" w:rsidR="002B680C" w:rsidRPr="00167707" w:rsidRDefault="002B680C" w:rsidP="00435924">
      <w:pPr>
        <w:jc w:val="both"/>
        <w:rPr>
          <w:rFonts w:cstheme="minorHAnsi"/>
          <w:sz w:val="24"/>
          <w:szCs w:val="24"/>
          <w:lang w:val="en-GB"/>
        </w:rPr>
      </w:pPr>
    </w:p>
    <w:p w14:paraId="65822C96" w14:textId="77777777" w:rsidR="002B680C" w:rsidRPr="00167707" w:rsidRDefault="002B680C" w:rsidP="00435924">
      <w:pPr>
        <w:jc w:val="both"/>
        <w:rPr>
          <w:rFonts w:cstheme="minorHAnsi"/>
          <w:sz w:val="24"/>
          <w:szCs w:val="24"/>
          <w:lang w:val="en-GB"/>
        </w:rPr>
      </w:pPr>
    </w:p>
    <w:p w14:paraId="4DF552CE" w14:textId="77777777" w:rsidR="002B680C" w:rsidRPr="00167707" w:rsidRDefault="002B680C" w:rsidP="00435924">
      <w:pPr>
        <w:jc w:val="both"/>
        <w:rPr>
          <w:rFonts w:cstheme="minorHAnsi"/>
          <w:sz w:val="24"/>
          <w:szCs w:val="24"/>
          <w:lang w:val="en-GB"/>
        </w:rPr>
      </w:pPr>
    </w:p>
    <w:p w14:paraId="57767A48" w14:textId="77777777" w:rsidR="002B680C" w:rsidRPr="00167707" w:rsidRDefault="002B680C" w:rsidP="00435924">
      <w:pPr>
        <w:jc w:val="both"/>
        <w:rPr>
          <w:rFonts w:cstheme="minorHAnsi"/>
          <w:sz w:val="24"/>
          <w:szCs w:val="24"/>
          <w:lang w:val="en-GB"/>
        </w:rPr>
      </w:pPr>
    </w:p>
    <w:p w14:paraId="773E0700" w14:textId="77777777" w:rsidR="002B680C" w:rsidRPr="00167707" w:rsidRDefault="002B680C" w:rsidP="00435924">
      <w:pPr>
        <w:jc w:val="both"/>
        <w:rPr>
          <w:rFonts w:cstheme="minorHAnsi"/>
          <w:sz w:val="24"/>
          <w:szCs w:val="24"/>
          <w:lang w:val="en-GB"/>
        </w:rPr>
      </w:pPr>
    </w:p>
    <w:p w14:paraId="219F8BF4" w14:textId="77777777" w:rsidR="002B680C" w:rsidRPr="00167707" w:rsidRDefault="002B680C" w:rsidP="00435924">
      <w:pPr>
        <w:jc w:val="both"/>
        <w:rPr>
          <w:rFonts w:cstheme="minorHAnsi"/>
          <w:sz w:val="24"/>
          <w:szCs w:val="24"/>
          <w:lang w:val="en-GB"/>
        </w:rPr>
      </w:pPr>
    </w:p>
    <w:p w14:paraId="00C8DA59" w14:textId="77777777" w:rsidR="002B680C" w:rsidRPr="00167707" w:rsidRDefault="002B680C" w:rsidP="00435924">
      <w:pPr>
        <w:jc w:val="both"/>
        <w:rPr>
          <w:rFonts w:cstheme="minorHAnsi"/>
          <w:sz w:val="24"/>
          <w:szCs w:val="24"/>
          <w:lang w:val="en-GB"/>
        </w:rPr>
      </w:pPr>
    </w:p>
    <w:p w14:paraId="346D3F7B" w14:textId="77777777" w:rsidR="002B680C" w:rsidRPr="00167707" w:rsidRDefault="002B680C" w:rsidP="00435924">
      <w:pPr>
        <w:jc w:val="both"/>
        <w:rPr>
          <w:rFonts w:cstheme="minorHAnsi"/>
          <w:sz w:val="24"/>
          <w:szCs w:val="24"/>
          <w:lang w:val="en-GB"/>
        </w:rPr>
      </w:pPr>
    </w:p>
    <w:p w14:paraId="5E291F89" w14:textId="77777777" w:rsidR="002B680C" w:rsidRPr="00167707" w:rsidRDefault="002B680C" w:rsidP="00435924">
      <w:pPr>
        <w:jc w:val="both"/>
        <w:rPr>
          <w:rFonts w:cstheme="minorHAnsi"/>
          <w:sz w:val="24"/>
          <w:szCs w:val="24"/>
          <w:lang w:val="en-GB"/>
        </w:rPr>
      </w:pPr>
    </w:p>
    <w:p w14:paraId="6AABA58B" w14:textId="77777777" w:rsidR="002B680C" w:rsidRPr="00167707" w:rsidRDefault="002B680C" w:rsidP="00435924">
      <w:pPr>
        <w:jc w:val="both"/>
        <w:rPr>
          <w:rFonts w:cstheme="minorHAnsi"/>
          <w:sz w:val="24"/>
          <w:szCs w:val="24"/>
          <w:lang w:val="en-GB"/>
        </w:rPr>
      </w:pPr>
    </w:p>
    <w:p w14:paraId="55FAB4B0" w14:textId="77777777" w:rsidR="002B680C" w:rsidRPr="00167707" w:rsidRDefault="002B680C" w:rsidP="00435924">
      <w:pPr>
        <w:jc w:val="both"/>
        <w:rPr>
          <w:rFonts w:cstheme="minorHAnsi"/>
          <w:sz w:val="24"/>
          <w:szCs w:val="24"/>
          <w:lang w:val="en-GB"/>
        </w:rPr>
      </w:pPr>
    </w:p>
    <w:p w14:paraId="0DF2B30F" w14:textId="77777777" w:rsidR="002B680C" w:rsidRPr="00167707" w:rsidRDefault="002B680C" w:rsidP="00435924">
      <w:pPr>
        <w:jc w:val="both"/>
        <w:rPr>
          <w:rFonts w:cstheme="minorHAnsi"/>
          <w:sz w:val="24"/>
          <w:szCs w:val="24"/>
          <w:lang w:val="en-GB"/>
        </w:rPr>
      </w:pPr>
    </w:p>
    <w:p w14:paraId="32CC083D" w14:textId="77777777" w:rsidR="002B680C" w:rsidRPr="00167707" w:rsidRDefault="002B680C" w:rsidP="00435924">
      <w:pPr>
        <w:jc w:val="both"/>
        <w:rPr>
          <w:rFonts w:cstheme="minorHAnsi"/>
          <w:sz w:val="24"/>
          <w:szCs w:val="24"/>
          <w:lang w:val="en-GB"/>
        </w:rPr>
      </w:pPr>
    </w:p>
    <w:p w14:paraId="5864D211" w14:textId="77777777" w:rsidR="002B680C" w:rsidRPr="00167707" w:rsidRDefault="002B680C" w:rsidP="00435924">
      <w:pPr>
        <w:jc w:val="both"/>
        <w:rPr>
          <w:rFonts w:cstheme="minorHAnsi"/>
          <w:sz w:val="24"/>
          <w:szCs w:val="24"/>
          <w:lang w:val="en-GB"/>
        </w:rPr>
      </w:pPr>
    </w:p>
    <w:p w14:paraId="2EDBC213" w14:textId="769DA0AE" w:rsidR="002B680C" w:rsidRPr="00167707" w:rsidRDefault="002B680C" w:rsidP="00435924">
      <w:pPr>
        <w:jc w:val="both"/>
        <w:rPr>
          <w:rFonts w:cstheme="minorHAnsi"/>
          <w:sz w:val="24"/>
          <w:szCs w:val="24"/>
        </w:rPr>
      </w:pPr>
      <w:r w:rsidRPr="00167707">
        <w:rPr>
          <w:rFonts w:cstheme="minorHAnsi"/>
          <w:sz w:val="24"/>
          <w:szCs w:val="24"/>
        </w:rPr>
        <w:t xml:space="preserve">© </w:t>
      </w:r>
      <w:r w:rsidR="000231F6" w:rsidRPr="00167707">
        <w:rPr>
          <w:rFonts w:cstheme="minorHAnsi"/>
          <w:sz w:val="24"/>
          <w:szCs w:val="24"/>
        </w:rPr>
        <w:t>2023 AKASH VERMA</w:t>
      </w:r>
    </w:p>
    <w:p w14:paraId="3FB11BF5" w14:textId="214CE4C3" w:rsidR="002B680C" w:rsidRPr="00167707" w:rsidRDefault="002B680C" w:rsidP="00435924">
      <w:pPr>
        <w:jc w:val="both"/>
        <w:rPr>
          <w:rFonts w:cstheme="minorHAnsi"/>
          <w:sz w:val="24"/>
          <w:szCs w:val="24"/>
        </w:rPr>
      </w:pPr>
      <w:r w:rsidRPr="00167707">
        <w:rPr>
          <w:rFonts w:cstheme="minorHAnsi"/>
          <w:sz w:val="24"/>
          <w:szCs w:val="24"/>
        </w:rPr>
        <w:t xml:space="preserve">Uitgegeven in eigen beheer, </w:t>
      </w:r>
      <w:r w:rsidR="00E2436F" w:rsidRPr="00167707">
        <w:rPr>
          <w:rFonts w:cstheme="minorHAnsi"/>
          <w:sz w:val="24"/>
          <w:szCs w:val="24"/>
        </w:rPr>
        <w:t xml:space="preserve">AKASH VERMA, </w:t>
      </w:r>
      <w:r w:rsidR="00C47501" w:rsidRPr="00167707">
        <w:rPr>
          <w:rFonts w:cstheme="minorHAnsi"/>
          <w:sz w:val="24"/>
          <w:szCs w:val="24"/>
        </w:rPr>
        <w:t>LEUVEN</w:t>
      </w:r>
      <w:r w:rsidR="003E3AA7" w:rsidRPr="00167707">
        <w:rPr>
          <w:rFonts w:cstheme="minorHAnsi"/>
          <w:sz w:val="24"/>
          <w:szCs w:val="24"/>
        </w:rPr>
        <w:t xml:space="preserve">, </w:t>
      </w:r>
      <w:r w:rsidR="00E2436F" w:rsidRPr="00167707">
        <w:rPr>
          <w:rFonts w:cstheme="minorHAnsi"/>
          <w:sz w:val="24"/>
          <w:szCs w:val="24"/>
        </w:rPr>
        <w:t xml:space="preserve"> BELGIUM.</w:t>
      </w:r>
    </w:p>
    <w:p w14:paraId="088A63AB" w14:textId="77777777" w:rsidR="002B680C" w:rsidRPr="00167707" w:rsidRDefault="002B680C" w:rsidP="00435924">
      <w:pPr>
        <w:jc w:val="both"/>
        <w:rPr>
          <w:rFonts w:cstheme="minorHAnsi"/>
          <w:sz w:val="24"/>
          <w:szCs w:val="24"/>
        </w:rPr>
      </w:pPr>
    </w:p>
    <w:p w14:paraId="401E4C8C" w14:textId="77777777" w:rsidR="002B680C" w:rsidRPr="00167707" w:rsidRDefault="002B680C" w:rsidP="00435924">
      <w:pPr>
        <w:jc w:val="both"/>
        <w:rPr>
          <w:rFonts w:cstheme="minorHAnsi"/>
          <w:sz w:val="24"/>
          <w:szCs w:val="24"/>
        </w:rPr>
      </w:pPr>
      <w:r w:rsidRPr="00167707">
        <w:rPr>
          <w:rFonts w:cstheme="minorHAnsi"/>
          <w:sz w:val="24"/>
          <w:szCs w:val="24"/>
        </w:rPr>
        <w:t>Alle rechten voorbehouden. Niets uit deze uitgave mag worden vermenigvuldigd en/of openbaar gemaakt worden door middel van druk, fotokopie, microfilm, elektronisch of op welke andere wijze ook zonder voorafgaandelijke schriftelijke toestemming van de uitgever.</w:t>
      </w:r>
    </w:p>
    <w:p w14:paraId="656B5DE4" w14:textId="50A9C5D9" w:rsidR="00383C89" w:rsidRPr="00167707" w:rsidRDefault="002B680C" w:rsidP="00435924">
      <w:pPr>
        <w:jc w:val="both"/>
        <w:rPr>
          <w:rFonts w:cstheme="minorHAnsi"/>
          <w:sz w:val="24"/>
          <w:szCs w:val="24"/>
          <w:lang w:val="en-GB"/>
        </w:rPr>
      </w:pPr>
      <w:r w:rsidRPr="00167707">
        <w:rPr>
          <w:rFonts w:cstheme="minorHAnsi"/>
          <w:sz w:val="24"/>
          <w:szCs w:val="24"/>
          <w:lang w:val="en-US"/>
        </w:rPr>
        <w:br/>
        <w:t>All rights reserved. No part of the publication may be reproduced in any form by print, photoprint, microfilm, electronic or any other means without written permission from the publisher.</w:t>
      </w:r>
      <w:r w:rsidRPr="00167707">
        <w:rPr>
          <w:rFonts w:cstheme="minorHAnsi"/>
          <w:sz w:val="24"/>
          <w:szCs w:val="24"/>
          <w:lang w:val="en-US"/>
        </w:rPr>
        <w:br/>
      </w:r>
      <w:r w:rsidRPr="00167707">
        <w:rPr>
          <w:rFonts w:cstheme="minorHAnsi"/>
          <w:sz w:val="24"/>
          <w:szCs w:val="24"/>
          <w:lang w:val="en-US"/>
        </w:rPr>
        <w:br/>
      </w:r>
      <w:r w:rsidRPr="00167707">
        <w:rPr>
          <w:rFonts w:cstheme="minorHAnsi"/>
          <w:sz w:val="24"/>
          <w:szCs w:val="24"/>
          <w:lang w:val="en-US"/>
        </w:rPr>
        <w:br/>
      </w:r>
    </w:p>
    <w:p w14:paraId="6A029A64" w14:textId="77777777" w:rsidR="002A161B" w:rsidRPr="00167707" w:rsidRDefault="00383C89" w:rsidP="002A161B">
      <w:pPr>
        <w:jc w:val="both"/>
        <w:rPr>
          <w:rFonts w:cstheme="minorHAnsi"/>
          <w:b/>
          <w:bCs/>
          <w:sz w:val="52"/>
          <w:szCs w:val="52"/>
          <w:lang w:val="en-GB"/>
        </w:rPr>
      </w:pPr>
      <w:r w:rsidRPr="00167707">
        <w:rPr>
          <w:rFonts w:cstheme="minorHAnsi"/>
          <w:sz w:val="24"/>
          <w:szCs w:val="24"/>
          <w:lang w:val="en-GB"/>
        </w:rPr>
        <w:br w:type="page"/>
      </w:r>
      <w:r w:rsidR="00246658" w:rsidRPr="00167707">
        <w:rPr>
          <w:rFonts w:cstheme="minorHAnsi"/>
          <w:b/>
          <w:bCs/>
          <w:sz w:val="52"/>
          <w:szCs w:val="52"/>
          <w:lang w:val="en-GB"/>
        </w:rPr>
        <w:t>Printed Electronics (PE) as an enabling technology to realize flexible mass customized smart applications</w:t>
      </w:r>
    </w:p>
    <w:p w14:paraId="77991FF4" w14:textId="77777777" w:rsidR="002A161B" w:rsidRPr="00167707" w:rsidRDefault="002A161B" w:rsidP="002A161B">
      <w:pPr>
        <w:jc w:val="both"/>
        <w:rPr>
          <w:rFonts w:cstheme="minorHAnsi"/>
          <w:b/>
          <w:bCs/>
          <w:sz w:val="52"/>
          <w:szCs w:val="52"/>
          <w:lang w:val="en-GB"/>
        </w:rPr>
      </w:pPr>
    </w:p>
    <w:p w14:paraId="6BF873CC" w14:textId="77777777" w:rsidR="002A161B" w:rsidRPr="00167707" w:rsidRDefault="002A161B" w:rsidP="002A161B">
      <w:pPr>
        <w:jc w:val="both"/>
        <w:rPr>
          <w:rFonts w:cstheme="minorHAnsi"/>
          <w:b/>
          <w:bCs/>
          <w:sz w:val="52"/>
          <w:szCs w:val="52"/>
          <w:lang w:val="en-GB"/>
        </w:rPr>
      </w:pPr>
    </w:p>
    <w:p w14:paraId="3DBEE385" w14:textId="032D4128" w:rsidR="002A161B" w:rsidRPr="00167707" w:rsidRDefault="002A161B" w:rsidP="002A161B">
      <w:pPr>
        <w:jc w:val="both"/>
        <w:rPr>
          <w:rFonts w:cstheme="minorHAnsi"/>
          <w:sz w:val="24"/>
          <w:szCs w:val="24"/>
          <w:lang w:val="en-GB"/>
        </w:rPr>
      </w:pPr>
      <w:r w:rsidRPr="00167707">
        <w:rPr>
          <w:rFonts w:cstheme="minorHAnsi"/>
          <w:sz w:val="24"/>
          <w:szCs w:val="24"/>
          <w:lang w:val="en-GB"/>
        </w:rPr>
        <w:t>Printed Electronics (PE) involves additive deposition of functional materials on a substrate via printing processes to realize electronic circuits, interconnects, electrical components or devices. This methodology is opposite to the conventional microelectronics industry which is based on subtractive manufacturing techniques (e.g. etching). Some of the advantages of PE over conventional electronics are low prototyping costs, short time to market, less processing steps, etc. One of the features is the ability to manufacture flexible and customized products and devices. The applications of Printed Electronics apply to different sectors of industry like electronics, packaging, bio-medical, automotive, communication, etc. In this work, we present Aerosol Jet</w:t>
      </w:r>
      <w:r w:rsidRPr="00167707">
        <w:rPr>
          <w:rFonts w:cstheme="minorHAnsi"/>
          <w:sz w:val="24"/>
          <w:szCs w:val="24"/>
          <w:vertAlign w:val="superscript"/>
          <w:lang w:val="en-GB"/>
        </w:rPr>
        <w:t>®</w:t>
      </w:r>
      <w:r w:rsidRPr="00167707">
        <w:rPr>
          <w:rFonts w:cstheme="minorHAnsi"/>
          <w:sz w:val="24"/>
          <w:szCs w:val="24"/>
          <w:lang w:val="en-GB"/>
        </w:rPr>
        <w:t xml:space="preserve"> Printing (AJ</w:t>
      </w:r>
      <w:r w:rsidRPr="00167707">
        <w:rPr>
          <w:rFonts w:cstheme="minorHAnsi"/>
          <w:sz w:val="24"/>
          <w:szCs w:val="24"/>
          <w:vertAlign w:val="superscript"/>
          <w:lang w:val="en-GB"/>
        </w:rPr>
        <w:t>®</w:t>
      </w:r>
      <w:r w:rsidRPr="00167707">
        <w:rPr>
          <w:rFonts w:cstheme="minorHAnsi"/>
          <w:sz w:val="24"/>
          <w:szCs w:val="24"/>
          <w:lang w:val="en-GB"/>
        </w:rPr>
        <w:t>P) and Screen Printing as two techniques for the realization of flexible and mass customized PE devices. Whereas the use of AJ</w:t>
      </w:r>
      <w:r w:rsidRPr="00167707">
        <w:rPr>
          <w:rFonts w:cstheme="minorHAnsi"/>
          <w:sz w:val="24"/>
          <w:szCs w:val="24"/>
          <w:vertAlign w:val="superscript"/>
          <w:lang w:val="en-GB"/>
        </w:rPr>
        <w:t>®</w:t>
      </w:r>
      <w:r w:rsidRPr="00167707">
        <w:rPr>
          <w:rFonts w:cstheme="minorHAnsi"/>
          <w:sz w:val="24"/>
          <w:szCs w:val="24"/>
          <w:lang w:val="en-GB"/>
        </w:rPr>
        <w:t xml:space="preserve">P is focused on rapid prototyping, Screen Printing allows to upscale for mass production. The two technologies are here implemented  to realise conductive antennas on paper substrates, potentially to integrate into a delivery parcel box for the development of “smart packaging”. This antenna design is based on the 13.56 MHz working frequency, which lies in the frequency spectrum of HF RFID/NFC applications. The print quality, electrical resistance and the basic functional characterization (working frequency) of these paper-based antennas are here investigated and reported.   </w:t>
      </w:r>
    </w:p>
    <w:p w14:paraId="7A29451D" w14:textId="77777777" w:rsidR="002A161B" w:rsidRPr="00167707" w:rsidRDefault="002A161B">
      <w:pPr>
        <w:rPr>
          <w:rFonts w:cstheme="minorHAnsi"/>
          <w:sz w:val="24"/>
          <w:szCs w:val="24"/>
          <w:lang w:val="en-GB"/>
        </w:rPr>
      </w:pPr>
      <w:r w:rsidRPr="00167707">
        <w:rPr>
          <w:rFonts w:cstheme="minorHAnsi"/>
          <w:sz w:val="24"/>
          <w:szCs w:val="24"/>
          <w:lang w:val="en-GB"/>
        </w:rPr>
        <w:br w:type="page"/>
      </w:r>
    </w:p>
    <w:p w14:paraId="64887A45" w14:textId="77777777" w:rsidR="001967A5" w:rsidRPr="00167707" w:rsidRDefault="001967A5" w:rsidP="001967A5">
      <w:pPr>
        <w:rPr>
          <w:rFonts w:cstheme="minorHAnsi"/>
          <w:lang w:val="en-US"/>
        </w:rPr>
      </w:pPr>
    </w:p>
    <w:p w14:paraId="1CE9F974" w14:textId="77777777" w:rsidR="001967A5" w:rsidRPr="00167707" w:rsidRDefault="001967A5" w:rsidP="001967A5">
      <w:pPr>
        <w:pStyle w:val="Els-1storder-head"/>
        <w:ind w:right="-28"/>
        <w:rPr>
          <w:rFonts w:asciiTheme="minorHAnsi" w:hAnsiTheme="minorHAnsi" w:cstheme="minorHAnsi"/>
          <w:sz w:val="24"/>
          <w:szCs w:val="24"/>
          <w:lang w:val="en-GB"/>
        </w:rPr>
      </w:pPr>
      <w:r w:rsidRPr="00167707">
        <w:rPr>
          <w:rFonts w:asciiTheme="minorHAnsi" w:hAnsiTheme="minorHAnsi" w:cstheme="minorHAnsi"/>
          <w:sz w:val="24"/>
          <w:szCs w:val="24"/>
          <w:lang w:val="en-GB"/>
        </w:rPr>
        <w:t>Introduction</w:t>
      </w:r>
    </w:p>
    <w:p w14:paraId="57139601" w14:textId="77777777" w:rsidR="001967A5" w:rsidRPr="00167707" w:rsidRDefault="001967A5" w:rsidP="001967A5">
      <w:pPr>
        <w:pStyle w:val="Els-body-text"/>
        <w:ind w:firstLine="245"/>
        <w:rPr>
          <w:rFonts w:asciiTheme="minorHAnsi" w:hAnsiTheme="minorHAnsi" w:cstheme="minorHAnsi"/>
          <w:sz w:val="24"/>
          <w:szCs w:val="24"/>
          <w:lang w:val="en-GB"/>
        </w:rPr>
      </w:pPr>
      <w:r w:rsidRPr="00167707">
        <w:rPr>
          <w:rFonts w:asciiTheme="minorHAnsi" w:hAnsiTheme="minorHAnsi" w:cstheme="minorHAnsi"/>
          <w:sz w:val="24"/>
          <w:szCs w:val="24"/>
          <w:lang w:val="en-GB"/>
        </w:rPr>
        <w:t xml:space="preserve">Printed Electronics (PE) is a production technological area which allows to deposit different types of materials on a wide range of substrates by various printing techniques. The purpose is to manufacture state-of-the-art electronic devices. It is not only restricted to printing and electronics, but it is a multi-disciplinary domain, an amalgamation of material science, physics, chemistry, wireless communication, reliability engineering, fractural mechanics, and many more </w:t>
      </w:r>
      <w:r w:rsidRPr="00167707">
        <w:rPr>
          <w:rFonts w:asciiTheme="minorHAnsi" w:hAnsiTheme="minorHAnsi" w:cstheme="minorHAnsi"/>
          <w:sz w:val="24"/>
          <w:szCs w:val="24"/>
          <w:lang w:val="en-GB"/>
        </w:rPr>
        <w:fldChar w:fldCharType="begin" w:fldLock="1"/>
      </w:r>
      <w:r w:rsidRPr="00167707">
        <w:rPr>
          <w:rFonts w:asciiTheme="minorHAnsi" w:hAnsiTheme="minorHAnsi" w:cstheme="minorHAnsi"/>
          <w:sz w:val="24"/>
          <w:szCs w:val="24"/>
          <w:lang w:val="en-GB"/>
        </w:rPr>
        <w:instrText>ADDIN CSL_CITATION {"citationItems":[{"id":"ITEM-1","itemData":{"ISBN":"9781461496243","author":[{"dropping-particle":"","family":"Suganuma","given":"Katsuaki","non-dropping-particle":"","parse-names":false,"suffix":""}],"id":"ITEM-1","issued":{"date-parts":[["2014"]]},"title":"Introduction to printed electronics (SpringerBriefs in electrical and computer engineering)","type":"book"},"uris":["http://www.mendeley.com/documents/?uuid=471ee44e-df9b-4422-9211-c6b327398dcc"]}],"mendeley":{"formattedCitation":"[1]","plainTextFormattedCitation":"[1]","previouslyFormattedCitation":"[1]"},"properties":{"noteIndex":0},"schema":"https://github.com/citation-style-language/schema/raw/master/csl-citation.json"}</w:instrText>
      </w:r>
      <w:r w:rsidRPr="00167707">
        <w:rPr>
          <w:rFonts w:asciiTheme="minorHAnsi" w:hAnsiTheme="minorHAnsi" w:cstheme="minorHAnsi"/>
          <w:sz w:val="24"/>
          <w:szCs w:val="24"/>
          <w:lang w:val="en-GB"/>
        </w:rPr>
        <w:fldChar w:fldCharType="separate"/>
      </w:r>
      <w:r w:rsidRPr="00167707">
        <w:rPr>
          <w:rFonts w:asciiTheme="minorHAnsi" w:hAnsiTheme="minorHAnsi" w:cstheme="minorHAnsi"/>
          <w:noProof/>
          <w:sz w:val="24"/>
          <w:szCs w:val="24"/>
          <w:lang w:val="en-GB"/>
        </w:rPr>
        <w:t>[1]</w:t>
      </w:r>
      <w:r w:rsidRPr="00167707">
        <w:rPr>
          <w:rFonts w:asciiTheme="minorHAnsi" w:hAnsiTheme="minorHAnsi" w:cstheme="minorHAnsi"/>
          <w:sz w:val="24"/>
          <w:szCs w:val="24"/>
          <w:lang w:val="en-GB"/>
        </w:rPr>
        <w:fldChar w:fldCharType="end"/>
      </w:r>
      <w:r w:rsidRPr="00167707">
        <w:rPr>
          <w:rFonts w:asciiTheme="minorHAnsi" w:hAnsiTheme="minorHAnsi" w:cstheme="minorHAnsi"/>
          <w:sz w:val="24"/>
          <w:szCs w:val="24"/>
          <w:lang w:val="en-GB"/>
        </w:rPr>
        <w:t xml:space="preserve">. It is one of the most emerging technologies rising up these days </w:t>
      </w:r>
      <w:r w:rsidRPr="00167707">
        <w:rPr>
          <w:rFonts w:asciiTheme="minorHAnsi" w:hAnsiTheme="minorHAnsi" w:cstheme="minorHAnsi"/>
          <w:sz w:val="24"/>
          <w:szCs w:val="24"/>
          <w:lang w:val="en-GB"/>
        </w:rPr>
        <w:fldChar w:fldCharType="begin" w:fldLock="1"/>
      </w:r>
      <w:r w:rsidRPr="00167707">
        <w:rPr>
          <w:rFonts w:asciiTheme="minorHAnsi" w:hAnsiTheme="minorHAnsi" w:cstheme="minorHAnsi"/>
          <w:sz w:val="24"/>
          <w:szCs w:val="24"/>
          <w:lang w:val="en-GB"/>
        </w:rPr>
        <w:instrText>ADDIN CSL_CITATION {"citationItems":[{"id":"ITEM-1","itemData":{"DOI":"10.1039/C7NR01604B","ISSN":"2040-3364","abstract":"Owing to their capability of bypassing conventional high-priced and inflexible silicon based electronics to manufacture a variety of devices on flexible substrates by using large-scale and high-volume printing techniques, printed electronics (PE) have attracted increasing attention in the field of manufacturing industry for electronic devices. This simple and cost-effective approach could enhance current methods of constructing a patterned surface for nanomaterials and offer opportunities for developing fully-printed functional devices, especially offering the possibility of ubiquitous low-cost and flexible devices. This review presents a summary of work to date on the inorganic nanomaterials involved in PE applications, focused on the utilization of inorganic nanomaterials-based inks in the successful preparation of printed conductive patterns, electrodes, sensors, thin film transistors (TFTs) and other micro-/nanoscale devices. The printing techniques, sintering methods and printability of functional inks with their associated challenges are discussed, and we look forward so you can glimpse the future of PE applications.","author":[{"dropping-particle":"","family":"Wu","given":"Wei","non-dropping-particle":"","parse-names":false,"suffix":""}],"container-title":"Nanoscale","id":"ITEM-1","issue":"22","issued":{"date-parts":[["2017"]]},"page":"7342-7372","publisher":"The Royal Society of Chemistry","title":"Inorganic nanomaterials for printed electronics: a review","type":"article-journal","volume":"9"},"uris":["http://www.mendeley.com/documents/?uuid=994260a6-2b50-43f5-be32-99aadae717bb"]}],"mendeley":{"formattedCitation":"[2]","plainTextFormattedCitation":"[2]","previouslyFormattedCitation":"[2]"},"properties":{"noteIndex":0},"schema":"https://github.com/citation-style-language/schema/raw/master/csl-citation.json"}</w:instrText>
      </w:r>
      <w:r w:rsidRPr="00167707">
        <w:rPr>
          <w:rFonts w:asciiTheme="minorHAnsi" w:hAnsiTheme="minorHAnsi" w:cstheme="minorHAnsi"/>
          <w:sz w:val="24"/>
          <w:szCs w:val="24"/>
          <w:lang w:val="en-GB"/>
        </w:rPr>
        <w:fldChar w:fldCharType="separate"/>
      </w:r>
      <w:r w:rsidRPr="00167707">
        <w:rPr>
          <w:rFonts w:asciiTheme="minorHAnsi" w:hAnsiTheme="minorHAnsi" w:cstheme="minorHAnsi"/>
          <w:noProof/>
          <w:sz w:val="24"/>
          <w:szCs w:val="24"/>
          <w:lang w:val="en-GB"/>
        </w:rPr>
        <w:t>[2]</w:t>
      </w:r>
      <w:r w:rsidRPr="00167707">
        <w:rPr>
          <w:rFonts w:asciiTheme="minorHAnsi" w:hAnsiTheme="minorHAnsi" w:cstheme="minorHAnsi"/>
          <w:sz w:val="24"/>
          <w:szCs w:val="24"/>
          <w:lang w:val="en-GB"/>
        </w:rPr>
        <w:fldChar w:fldCharType="end"/>
      </w:r>
      <w:r w:rsidRPr="00167707">
        <w:rPr>
          <w:rFonts w:asciiTheme="minorHAnsi" w:hAnsiTheme="minorHAnsi" w:cstheme="minorHAnsi"/>
          <w:sz w:val="24"/>
          <w:szCs w:val="24"/>
          <w:lang w:val="en-GB"/>
        </w:rPr>
        <w:t xml:space="preserve">. According to the </w:t>
      </w:r>
      <w:proofErr w:type="spellStart"/>
      <w:r w:rsidRPr="00167707">
        <w:rPr>
          <w:rFonts w:asciiTheme="minorHAnsi" w:hAnsiTheme="minorHAnsi" w:cstheme="minorHAnsi"/>
          <w:sz w:val="24"/>
          <w:szCs w:val="24"/>
          <w:lang w:val="en-GB"/>
        </w:rPr>
        <w:t>IDTechEx</w:t>
      </w:r>
      <w:proofErr w:type="spellEnd"/>
      <w:r w:rsidRPr="00167707">
        <w:rPr>
          <w:rFonts w:asciiTheme="minorHAnsi" w:hAnsiTheme="minorHAnsi" w:cstheme="minorHAnsi"/>
          <w:sz w:val="24"/>
          <w:szCs w:val="24"/>
          <w:lang w:val="en-GB"/>
        </w:rPr>
        <w:t xml:space="preserve"> report in 2019, the market value of the whole industry will be more than 30 Billion US $ by 2020 and expected to increase in the upcoming decade. The requirements of PE are a substrate, an ink, a printing technique and a sintering process in the end to create a fully printed device (figure 1). PE techniques are broadly divided in two categories, i.e. mask-based and mask-less  printing. Some of the examples of mask-based are Screen Printing (SP), flexographic printing, gravure printing, etc. </w:t>
      </w:r>
      <w:r w:rsidRPr="00167707">
        <w:rPr>
          <w:rFonts w:asciiTheme="minorHAnsi" w:hAnsiTheme="minorHAnsi" w:cstheme="minorHAnsi"/>
          <w:sz w:val="24"/>
          <w:szCs w:val="24"/>
          <w:lang w:val="en-GB"/>
        </w:rPr>
        <w:fldChar w:fldCharType="begin" w:fldLock="1"/>
      </w:r>
      <w:r w:rsidRPr="00167707">
        <w:rPr>
          <w:rFonts w:asciiTheme="minorHAnsi" w:hAnsiTheme="minorHAnsi" w:cstheme="minorHAnsi"/>
          <w:sz w:val="24"/>
          <w:szCs w:val="24"/>
          <w:lang w:val="en-GB"/>
        </w:rPr>
        <w:instrText>ADDIN CSL_CITATION {"citationItems":[{"id":"ITEM-1","itemData":{"ISBN":"9781461496243","author":[{"dropping-particle":"","family":"Suganuma","given":"Katsuaki","non-dropping-particle":"","parse-names":false,"suffix":""}],"id":"ITEM-1","issued":{"date-parts":[["2014"]]},"title":"Introduction to printed electronics (SpringerBriefs in electrical and computer engineering)","type":"book"},"uris":["http://www.mendeley.com/documents/?uuid=471ee44e-df9b-4422-9211-c6b327398dcc"]}],"mendeley":{"formattedCitation":"[1]","plainTextFormattedCitation":"[1]","previouslyFormattedCitation":"[1]"},"properties":{"noteIndex":0},"schema":"https://github.com/citation-style-language/schema/raw/master/csl-citation.json"}</w:instrText>
      </w:r>
      <w:r w:rsidRPr="00167707">
        <w:rPr>
          <w:rFonts w:asciiTheme="minorHAnsi" w:hAnsiTheme="minorHAnsi" w:cstheme="minorHAnsi"/>
          <w:sz w:val="24"/>
          <w:szCs w:val="24"/>
          <w:lang w:val="en-GB"/>
        </w:rPr>
        <w:fldChar w:fldCharType="separate"/>
      </w:r>
      <w:r w:rsidRPr="00167707">
        <w:rPr>
          <w:rFonts w:asciiTheme="minorHAnsi" w:hAnsiTheme="minorHAnsi" w:cstheme="minorHAnsi"/>
          <w:noProof/>
          <w:sz w:val="24"/>
          <w:szCs w:val="24"/>
          <w:lang w:val="en-GB"/>
        </w:rPr>
        <w:t>[1]</w:t>
      </w:r>
      <w:r w:rsidRPr="00167707">
        <w:rPr>
          <w:rFonts w:asciiTheme="minorHAnsi" w:hAnsiTheme="minorHAnsi" w:cstheme="minorHAnsi"/>
          <w:sz w:val="24"/>
          <w:szCs w:val="24"/>
          <w:lang w:val="en-GB"/>
        </w:rPr>
        <w:fldChar w:fldCharType="end"/>
      </w:r>
      <w:r w:rsidRPr="00167707">
        <w:rPr>
          <w:rFonts w:asciiTheme="minorHAnsi" w:hAnsiTheme="minorHAnsi" w:cstheme="minorHAnsi"/>
          <w:sz w:val="24"/>
          <w:szCs w:val="24"/>
          <w:lang w:val="en-GB"/>
        </w:rPr>
        <w:t>.</w:t>
      </w:r>
    </w:p>
    <w:p w14:paraId="256E8D6A" w14:textId="77777777" w:rsidR="001967A5" w:rsidRPr="00167707" w:rsidRDefault="001967A5" w:rsidP="001967A5">
      <w:pPr>
        <w:pStyle w:val="Els-body-text"/>
        <w:ind w:firstLine="245"/>
        <w:rPr>
          <w:rFonts w:asciiTheme="minorHAnsi" w:hAnsiTheme="minorHAnsi" w:cstheme="minorHAnsi"/>
          <w:sz w:val="24"/>
          <w:szCs w:val="24"/>
          <w:lang w:val="en-GB"/>
        </w:rPr>
      </w:pPr>
      <w:r w:rsidRPr="00167707">
        <w:rPr>
          <w:rFonts w:asciiTheme="minorHAnsi" w:hAnsiTheme="minorHAnsi" w:cstheme="minorHAnsi"/>
          <w:sz w:val="24"/>
          <w:szCs w:val="24"/>
          <w:lang w:val="en-GB"/>
        </w:rPr>
        <w:t>They require a stencil, a mask or a screen to deposit and transfer the ink onto a substrate in a desired pattern. Aerosol Jet</w:t>
      </w:r>
      <w:r w:rsidRPr="00167707">
        <w:rPr>
          <w:rFonts w:asciiTheme="minorHAnsi" w:hAnsiTheme="minorHAnsi" w:cstheme="minorHAnsi"/>
          <w:sz w:val="24"/>
          <w:szCs w:val="24"/>
          <w:vertAlign w:val="superscript"/>
          <w:lang w:val="en-GB"/>
        </w:rPr>
        <w:t xml:space="preserve">® </w:t>
      </w:r>
      <w:r w:rsidRPr="00167707">
        <w:rPr>
          <w:rFonts w:asciiTheme="minorHAnsi" w:hAnsiTheme="minorHAnsi" w:cstheme="minorHAnsi"/>
          <w:sz w:val="24"/>
          <w:szCs w:val="24"/>
          <w:lang w:val="en-GB"/>
        </w:rPr>
        <w:t>Printing (AJ</w:t>
      </w:r>
      <w:r w:rsidRPr="00167707">
        <w:rPr>
          <w:rFonts w:asciiTheme="minorHAnsi" w:hAnsiTheme="minorHAnsi" w:cstheme="minorHAnsi"/>
          <w:sz w:val="24"/>
          <w:szCs w:val="24"/>
          <w:vertAlign w:val="superscript"/>
          <w:lang w:val="en-GB"/>
        </w:rPr>
        <w:t>®</w:t>
      </w:r>
      <w:r w:rsidRPr="00167707">
        <w:rPr>
          <w:rFonts w:asciiTheme="minorHAnsi" w:hAnsiTheme="minorHAnsi" w:cstheme="minorHAnsi"/>
          <w:sz w:val="24"/>
          <w:szCs w:val="24"/>
          <w:lang w:val="en-GB"/>
        </w:rPr>
        <w:t xml:space="preserve">P)  and inkjet printing, instead, are examples of mask-less techniques. They are also known as direct–writing techniques because indeed they do not require a mask or a stencil to print the desired pattern. These printing techniques are based on a digital platform which transforms a digital image or a computer-aided design into a print pattern </w:t>
      </w:r>
      <w:r w:rsidRPr="00167707">
        <w:rPr>
          <w:rFonts w:asciiTheme="minorHAnsi" w:hAnsiTheme="minorHAnsi" w:cstheme="minorHAnsi"/>
          <w:sz w:val="24"/>
          <w:szCs w:val="24"/>
          <w:lang w:val="en-GB"/>
        </w:rPr>
        <w:fldChar w:fldCharType="begin" w:fldLock="1"/>
      </w:r>
      <w:r w:rsidRPr="00167707">
        <w:rPr>
          <w:rFonts w:asciiTheme="minorHAnsi" w:hAnsiTheme="minorHAnsi" w:cstheme="minorHAnsi"/>
          <w:sz w:val="24"/>
          <w:szCs w:val="24"/>
          <w:lang w:val="en-GB"/>
        </w:rPr>
        <w:instrText>ADDIN CSL_CITATION {"citationItems":[{"id":"ITEM-1","itemData":{"ISBN":"9781461496243","author":[{"dropping-particle":"","family":"Suganuma","given":"Katsuaki","non-dropping-particle":"","parse-names":false,"suffix":""}],"id":"ITEM-1","issued":{"date-parts":[["2014"]]},"title":"Introduction to printed electronics (SpringerBriefs in electrical and computer engineering)","type":"book"},"uris":["http://www.mendeley.com/documents/?uuid=471ee44e-df9b-4422-9211-c6b327398dcc"]},{"id":"ITEM-2","itemData":{"DOI":"10.1109/JSEN.2014.2375203","author":[{"dropping-particle":"","family":"Kessler","given":"Fondazione Bruno","non-dropping-particle":"","parse-names":false,"suffix":""},{"dropping-particle":"","family":"Kessler","given":"Fondazione Bruno","non-dropping-particle":"","parse-names":false,"suffix":""},{"dropping-particle":"","family":"Khan","given":"Saleem","non-dropping-particle":"","parse-names":false,"suffix":""},{"dropping-particle":"","family":"Lorenzelli","given":"Leandro","non-dropping-particle":"","parse-names":false,"suffix":""},{"dropping-particle":"","family":"Dahiya","given":"Ravinder","non-dropping-particle":"","parse-names":false,"suffix":""},{"dropping-particle":"","family":"Member","given":"Senior","non-dropping-particle":"","parse-names":false,"suffix":""}],"container-title":"IEEE sensor Journal","id":"ITEM-2","issue":"June","issued":{"date-parts":[["2015"]]},"page":"3164-3185","title":"Technologies for Printing Sensors and Electronics Over Large Flexible Substrates : A Review Technologies for Printing Sensors and Electronics over Large Flexible Substrates : A Review","type":"article-journal","volume":"15"},"uris":["http://www.mendeley.com/documents/?uuid=0d636a1b-b1d6-44bb-b31b-00cf5a9e56eb"]}],"mendeley":{"formattedCitation":"[1], [3]","plainTextFormattedCitation":"[1], [3]","previouslyFormattedCitation":"[1], [3]"},"properties":{"noteIndex":0},"schema":"https://github.com/citation-style-language/schema/raw/master/csl-citation.json"}</w:instrText>
      </w:r>
      <w:r w:rsidRPr="00167707">
        <w:rPr>
          <w:rFonts w:asciiTheme="minorHAnsi" w:hAnsiTheme="minorHAnsi" w:cstheme="minorHAnsi"/>
          <w:sz w:val="24"/>
          <w:szCs w:val="24"/>
          <w:lang w:val="en-GB"/>
        </w:rPr>
        <w:fldChar w:fldCharType="separate"/>
      </w:r>
      <w:r w:rsidRPr="00167707">
        <w:rPr>
          <w:rFonts w:asciiTheme="minorHAnsi" w:hAnsiTheme="minorHAnsi" w:cstheme="minorHAnsi"/>
          <w:noProof/>
          <w:sz w:val="24"/>
          <w:szCs w:val="24"/>
          <w:lang w:val="en-GB"/>
        </w:rPr>
        <w:t>[1], [3]</w:t>
      </w:r>
      <w:r w:rsidRPr="00167707">
        <w:rPr>
          <w:rFonts w:asciiTheme="minorHAnsi" w:hAnsiTheme="minorHAnsi" w:cstheme="minorHAnsi"/>
          <w:sz w:val="24"/>
          <w:szCs w:val="24"/>
          <w:lang w:val="en-GB"/>
        </w:rPr>
        <w:fldChar w:fldCharType="end"/>
      </w:r>
      <w:r w:rsidRPr="00167707">
        <w:rPr>
          <w:rFonts w:asciiTheme="minorHAnsi" w:hAnsiTheme="minorHAnsi" w:cstheme="minorHAnsi"/>
          <w:sz w:val="24"/>
          <w:szCs w:val="24"/>
          <w:lang w:val="en-GB"/>
        </w:rPr>
        <w:t xml:space="preserve">. Some </w:t>
      </w:r>
      <w:r w:rsidRPr="00167707">
        <w:rPr>
          <w:rFonts w:asciiTheme="minorHAnsi" w:hAnsiTheme="minorHAnsi" w:cstheme="minorHAnsi"/>
          <w:noProof/>
          <w:sz w:val="24"/>
          <w:szCs w:val="24"/>
        </w:rPr>
        <mc:AlternateContent>
          <mc:Choice Requires="wps">
            <w:drawing>
              <wp:anchor distT="0" distB="0" distL="114300" distR="114300" simplePos="0" relativeHeight="251672576" behindDoc="0" locked="0" layoutInCell="1" allowOverlap="1" wp14:anchorId="7B960543" wp14:editId="4554D360">
                <wp:simplePos x="0" y="0"/>
                <wp:positionH relativeFrom="column">
                  <wp:posOffset>3401060</wp:posOffset>
                </wp:positionH>
                <wp:positionV relativeFrom="paragraph">
                  <wp:posOffset>1750060</wp:posOffset>
                </wp:positionV>
                <wp:extent cx="3152775" cy="613410"/>
                <wp:effectExtent l="0" t="0" r="9525" b="0"/>
                <wp:wrapTopAndBottom/>
                <wp:docPr id="30" name="Text Box 30"/>
                <wp:cNvGraphicFramePr/>
                <a:graphic xmlns:a="http://schemas.openxmlformats.org/drawingml/2006/main">
                  <a:graphicData uri="http://schemas.microsoft.com/office/word/2010/wordprocessingShape">
                    <wps:wsp>
                      <wps:cNvSpPr txBox="1"/>
                      <wps:spPr>
                        <a:xfrm>
                          <a:off x="0" y="0"/>
                          <a:ext cx="3152775" cy="613410"/>
                        </a:xfrm>
                        <a:prstGeom prst="rect">
                          <a:avLst/>
                        </a:prstGeom>
                        <a:solidFill>
                          <a:prstClr val="white"/>
                        </a:solidFill>
                        <a:ln>
                          <a:noFill/>
                        </a:ln>
                      </wps:spPr>
                      <wps:txbx>
                        <w:txbxContent>
                          <w:p w14:paraId="2C03CE01" w14:textId="77777777" w:rsidR="001967A5" w:rsidRPr="00093B61" w:rsidRDefault="001967A5" w:rsidP="001967A5">
                            <w:pPr>
                              <w:pStyle w:val="Caption"/>
                              <w:jc w:val="both"/>
                              <w:rPr>
                                <w:rFonts w:eastAsiaTheme="minorHAnsi"/>
                                <w:noProof/>
                              </w:rPr>
                            </w:pPr>
                            <w:r>
                              <w:t>Figure 2: Printing technologies are essentially divided in mask based and mask less techniques. This work applies screen and jet based techniques to realise flexible mass customised smart applications.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60543" id="Text Box 30" o:spid="_x0000_s1031" type="#_x0000_t202" style="position:absolute;left:0;text-align:left;margin-left:267.8pt;margin-top:137.8pt;width:248.25pt;height:48.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" stroked="f">
                <v:textbox inset="0,0,0,0">
                  <w:txbxContent>
                    <w:p w14:paraId="2C03CE01" w14:textId="77777777" w:rsidR="001967A5" w:rsidRPr="00093B61" w:rsidRDefault="001967A5" w:rsidP="001967A5">
                      <w:pPr>
                        <w:pStyle w:val="Caption"/>
                        <w:jc w:val="both"/>
                        <w:rPr>
                          <w:rFonts w:eastAsiaTheme="minorHAnsi"/>
                          <w:noProof/>
                        </w:rPr>
                      </w:pPr>
                      <w:r>
                        <w:t>Figure 2: Printing technologies are essentially divided in mask based and mask less techniques. This work applies screen and jet based techniques to realise flexible mass customised smart applications.</w:t>
                      </w:r>
                    </w:p>
                  </w:txbxContent>
                </v:textbox>
                <w10:wrap type="topAndBottom"/>
              </v:shape>
            </w:pict>
          </mc:Fallback>
        </mc:AlternateContent>
      </w:r>
      <w:r w:rsidRPr="00167707">
        <w:rPr>
          <w:rFonts w:asciiTheme="minorHAnsi" w:hAnsiTheme="minorHAnsi" w:cstheme="minorHAnsi"/>
          <w:b/>
          <w:noProof/>
          <w:sz w:val="24"/>
          <w:szCs w:val="24"/>
        </w:rPr>
        <w:drawing>
          <wp:anchor distT="0" distB="0" distL="114300" distR="114300" simplePos="0" relativeHeight="251673600" behindDoc="0" locked="0" layoutInCell="1" allowOverlap="1" wp14:anchorId="623DE36A" wp14:editId="7B4A35AB">
            <wp:simplePos x="0" y="0"/>
            <wp:positionH relativeFrom="column">
              <wp:posOffset>3721735</wp:posOffset>
            </wp:positionH>
            <wp:positionV relativeFrom="paragraph">
              <wp:posOffset>111125</wp:posOffset>
            </wp:positionV>
            <wp:extent cx="2722245" cy="1567180"/>
            <wp:effectExtent l="0" t="0" r="190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int 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22245" cy="1567180"/>
                    </a:xfrm>
                    <a:prstGeom prst="rect">
                      <a:avLst/>
                    </a:prstGeom>
                  </pic:spPr>
                </pic:pic>
              </a:graphicData>
            </a:graphic>
            <wp14:sizeRelH relativeFrom="page">
              <wp14:pctWidth>0</wp14:pctWidth>
            </wp14:sizeRelH>
            <wp14:sizeRelV relativeFrom="page">
              <wp14:pctHeight>0</wp14:pctHeight>
            </wp14:sizeRelV>
          </wp:anchor>
        </w:drawing>
      </w:r>
      <w:r w:rsidRPr="00167707">
        <w:rPr>
          <w:rFonts w:asciiTheme="minorHAnsi" w:hAnsiTheme="minorHAnsi" w:cstheme="minorHAnsi"/>
          <w:noProof/>
          <w:sz w:val="24"/>
          <w:szCs w:val="24"/>
        </w:rPr>
        <w:drawing>
          <wp:anchor distT="0" distB="0" distL="114300" distR="114300" simplePos="0" relativeHeight="251670528" behindDoc="0" locked="0" layoutInCell="1" allowOverlap="1" wp14:anchorId="68F9CAFE" wp14:editId="51ED6570">
            <wp:simplePos x="0" y="0"/>
            <wp:positionH relativeFrom="column">
              <wp:posOffset>434975</wp:posOffset>
            </wp:positionH>
            <wp:positionV relativeFrom="paragraph">
              <wp:posOffset>138430</wp:posOffset>
            </wp:positionV>
            <wp:extent cx="2583815" cy="1651000"/>
            <wp:effectExtent l="0" t="0" r="6985"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583815" cy="1651000"/>
                    </a:xfrm>
                    <a:prstGeom prst="rect">
                      <a:avLst/>
                    </a:prstGeom>
                    <a:noFill/>
                  </pic:spPr>
                </pic:pic>
              </a:graphicData>
            </a:graphic>
            <wp14:sizeRelH relativeFrom="page">
              <wp14:pctWidth>0</wp14:pctWidth>
            </wp14:sizeRelH>
            <wp14:sizeRelV relativeFrom="page">
              <wp14:pctHeight>0</wp14:pctHeight>
            </wp14:sizeRelV>
          </wp:anchor>
        </w:drawing>
      </w:r>
      <w:r w:rsidRPr="00167707">
        <w:rPr>
          <w:rFonts w:asciiTheme="minorHAnsi" w:hAnsiTheme="minorHAnsi" w:cstheme="minorHAnsi"/>
          <w:noProof/>
          <w:sz w:val="24"/>
          <w:szCs w:val="24"/>
        </w:rPr>
        <mc:AlternateContent>
          <mc:Choice Requires="wps">
            <w:drawing>
              <wp:anchor distT="0" distB="0" distL="114300" distR="114300" simplePos="0" relativeHeight="251671552" behindDoc="0" locked="0" layoutInCell="1" allowOverlap="1" wp14:anchorId="1B595A7F" wp14:editId="4DF187B0">
                <wp:simplePos x="0" y="0"/>
                <wp:positionH relativeFrom="column">
                  <wp:posOffset>243205</wp:posOffset>
                </wp:positionH>
                <wp:positionV relativeFrom="paragraph">
                  <wp:posOffset>1830119</wp:posOffset>
                </wp:positionV>
                <wp:extent cx="285940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682910E1" w14:textId="77777777" w:rsidR="001967A5" w:rsidRPr="00991DE1" w:rsidRDefault="001967A5" w:rsidP="001967A5">
                            <w:pPr>
                              <w:pStyle w:val="Caption"/>
                              <w:jc w:val="both"/>
                              <w:rPr>
                                <w:noProof/>
                              </w:rPr>
                            </w:pPr>
                            <w:r>
                              <w:t>Figure 1: Inks, substrate, printing technique and sintering are the building blocks of printed electronics (PE)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595A7F" id="Text Box 31" o:spid="_x0000_s1032" type="#_x0000_t202" style="position:absolute;left:0;text-align:left;margin-left:19.15pt;margin-top:144.1pt;width:225.1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jgxGgIAAD8EAAAOAAAAZHJzL2Uyb0RvYy54bWysU02P2jAQvVfqf7B8LwFaV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X0dnb3aTzjTJLv5uMs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" stroked="f">
                <v:textbox style="mso-fit-shape-to-text:t" inset="0,0,0,0">
                  <w:txbxContent>
                    <w:p w14:paraId="682910E1" w14:textId="77777777" w:rsidR="001967A5" w:rsidRPr="00991DE1" w:rsidRDefault="001967A5" w:rsidP="001967A5">
                      <w:pPr>
                        <w:pStyle w:val="Caption"/>
                        <w:jc w:val="both"/>
                        <w:rPr>
                          <w:noProof/>
                        </w:rPr>
                      </w:pPr>
                      <w:r>
                        <w:t>Figure 1: Inks, substrate, printing technique and sintering are the building blocks of printed electronics (PE)</w:t>
                      </w:r>
                    </w:p>
                  </w:txbxContent>
                </v:textbox>
                <w10:wrap type="topAndBottom"/>
              </v:shape>
            </w:pict>
          </mc:Fallback>
        </mc:AlternateContent>
      </w:r>
      <w:r w:rsidRPr="00167707">
        <w:rPr>
          <w:rFonts w:asciiTheme="minorHAnsi" w:hAnsiTheme="minorHAnsi" w:cstheme="minorHAnsi"/>
          <w:sz w:val="24"/>
          <w:szCs w:val="24"/>
          <w:lang w:val="en-GB"/>
        </w:rPr>
        <w:t>of the printing techniques are compiled in figure 2. In this work, AJ</w:t>
      </w:r>
      <w:r w:rsidRPr="00167707">
        <w:rPr>
          <w:rFonts w:asciiTheme="minorHAnsi" w:hAnsiTheme="minorHAnsi" w:cstheme="minorHAnsi"/>
          <w:sz w:val="24"/>
          <w:szCs w:val="24"/>
          <w:vertAlign w:val="superscript"/>
          <w:lang w:val="en-GB"/>
        </w:rPr>
        <w:t>®</w:t>
      </w:r>
      <w:r w:rsidRPr="00167707">
        <w:rPr>
          <w:rFonts w:asciiTheme="minorHAnsi" w:hAnsiTheme="minorHAnsi" w:cstheme="minorHAnsi"/>
          <w:sz w:val="24"/>
          <w:szCs w:val="24"/>
          <w:lang w:val="en-GB"/>
        </w:rPr>
        <w:t>P and Screen Printing are investigated to manufacture a printed antenna on a flexible (paper) substrate, as basic electronics element to develop smart customized devices, such as smart/luxury paper based packages, smart textiles, flexible screens. This work in particular introduced the combined added value of the two techniques in the development of flexible customized smart applications, where the AJ</w:t>
      </w:r>
      <w:r w:rsidRPr="00167707">
        <w:rPr>
          <w:rFonts w:asciiTheme="minorHAnsi" w:hAnsiTheme="minorHAnsi" w:cstheme="minorHAnsi"/>
          <w:sz w:val="24"/>
          <w:szCs w:val="24"/>
          <w:vertAlign w:val="superscript"/>
          <w:lang w:val="en-GB"/>
        </w:rPr>
        <w:t>®</w:t>
      </w:r>
      <w:r w:rsidRPr="00167707">
        <w:rPr>
          <w:rFonts w:asciiTheme="minorHAnsi" w:hAnsiTheme="minorHAnsi" w:cstheme="minorHAnsi"/>
          <w:sz w:val="24"/>
          <w:szCs w:val="24"/>
          <w:lang w:val="en-GB"/>
        </w:rPr>
        <w:t>P technique is used as prototyping process while screen printing as technology towards mass customization. Details of these techniques are presented in the following section 1.1.</w:t>
      </w:r>
    </w:p>
    <w:p w14:paraId="1D33E850" w14:textId="77777777" w:rsidR="001967A5" w:rsidRPr="00167707" w:rsidRDefault="001967A5" w:rsidP="001967A5">
      <w:pPr>
        <w:pStyle w:val="Heading3"/>
        <w:numPr>
          <w:ilvl w:val="2"/>
          <w:numId w:val="23"/>
        </w:numPr>
        <w:ind w:left="1224" w:hanging="504"/>
        <w:rPr>
          <w:rFonts w:cstheme="minorHAnsi"/>
          <w:sz w:val="24"/>
          <w:szCs w:val="24"/>
        </w:rPr>
      </w:pPr>
      <w:r w:rsidRPr="00167707">
        <w:rPr>
          <w:rFonts w:cstheme="minorHAnsi"/>
          <w:sz w:val="24"/>
          <w:szCs w:val="24"/>
        </w:rPr>
        <w:t>Aerosol Jet</w:t>
      </w:r>
      <w:r w:rsidRPr="00167707">
        <w:rPr>
          <w:rFonts w:cstheme="minorHAnsi"/>
          <w:sz w:val="24"/>
          <w:szCs w:val="24"/>
          <w:vertAlign w:val="superscript"/>
        </w:rPr>
        <w:t>®</w:t>
      </w:r>
      <w:r w:rsidRPr="00167707">
        <w:rPr>
          <w:rFonts w:cstheme="minorHAnsi"/>
          <w:sz w:val="24"/>
          <w:szCs w:val="24"/>
        </w:rPr>
        <w:t xml:space="preserve"> Printing and Screen Printing</w:t>
      </w:r>
    </w:p>
    <w:p w14:paraId="6B63FF81" w14:textId="77777777" w:rsidR="001967A5" w:rsidRPr="00167707" w:rsidRDefault="001967A5" w:rsidP="001967A5">
      <w:pPr>
        <w:pStyle w:val="Els-body-text"/>
        <w:ind w:firstLine="0"/>
        <w:rPr>
          <w:rFonts w:asciiTheme="minorHAnsi" w:hAnsiTheme="minorHAnsi" w:cstheme="minorHAnsi"/>
          <w:sz w:val="24"/>
          <w:szCs w:val="24"/>
          <w:lang w:val="en-GB"/>
        </w:rPr>
      </w:pPr>
      <w:r w:rsidRPr="00167707">
        <w:rPr>
          <w:rFonts w:asciiTheme="minorHAnsi" w:hAnsiTheme="minorHAnsi" w:cstheme="minorHAnsi"/>
          <w:b/>
          <w:sz w:val="24"/>
          <w:szCs w:val="24"/>
          <w:lang w:val="en-GB"/>
        </w:rPr>
        <w:t xml:space="preserve">    </w:t>
      </w:r>
      <w:r w:rsidRPr="00167707">
        <w:rPr>
          <w:rFonts w:asciiTheme="minorHAnsi" w:hAnsiTheme="minorHAnsi" w:cstheme="minorHAnsi"/>
          <w:i/>
          <w:sz w:val="24"/>
          <w:szCs w:val="24"/>
          <w:lang w:val="en-GB"/>
        </w:rPr>
        <w:t>Aerosol Jet® Printing (AJ</w:t>
      </w:r>
      <w:r w:rsidRPr="00167707">
        <w:rPr>
          <w:rFonts w:asciiTheme="minorHAnsi" w:hAnsiTheme="minorHAnsi" w:cstheme="minorHAnsi"/>
          <w:i/>
          <w:sz w:val="24"/>
          <w:szCs w:val="24"/>
          <w:vertAlign w:val="superscript"/>
          <w:lang w:val="en-GB"/>
        </w:rPr>
        <w:t>®</w:t>
      </w:r>
      <w:r w:rsidRPr="00167707">
        <w:rPr>
          <w:rFonts w:asciiTheme="minorHAnsi" w:hAnsiTheme="minorHAnsi" w:cstheme="minorHAnsi"/>
          <w:i/>
          <w:sz w:val="24"/>
          <w:szCs w:val="24"/>
          <w:lang w:val="en-GB"/>
        </w:rPr>
        <w:t>P)</w:t>
      </w:r>
      <w:r w:rsidRPr="00167707">
        <w:rPr>
          <w:rFonts w:asciiTheme="minorHAnsi" w:hAnsiTheme="minorHAnsi" w:cstheme="minorHAnsi"/>
          <w:sz w:val="24"/>
          <w:szCs w:val="24"/>
          <w:lang w:val="en-GB"/>
        </w:rPr>
        <w:t xml:space="preserve"> is a non–contact, direct writing printing technique which allows to print a wide range of functional materials on many different substrates in any designed manner </w:t>
      </w:r>
      <w:r w:rsidRPr="00167707">
        <w:rPr>
          <w:rFonts w:asciiTheme="minorHAnsi" w:hAnsiTheme="minorHAnsi" w:cstheme="minorHAnsi"/>
          <w:sz w:val="24"/>
          <w:szCs w:val="24"/>
          <w:lang w:val="en-GB"/>
        </w:rPr>
        <w:fldChar w:fldCharType="begin" w:fldLock="1"/>
      </w:r>
      <w:r w:rsidRPr="00167707">
        <w:rPr>
          <w:rFonts w:asciiTheme="minorHAnsi" w:hAnsiTheme="minorHAnsi" w:cstheme="minorHAnsi"/>
          <w:sz w:val="24"/>
          <w:szCs w:val="24"/>
          <w:lang w:val="en-GB"/>
        </w:rPr>
        <w:instrText>ADDIN CSL_CITATION {"citationItems":[{"id":"ITEM-1","itemData":{"DOI":"10.1155/2012/324380","ISSN":"1687-9503","abstract":"Aerosol-based direct-write refers to the additive process of printing CAD/CAM features from an apparatus which creates a liquid or solid aerosol beam. Direct-write technologies are poised to become useful tools in the microelectronics industry for rapid prototyping of components such as interconnects, sensors, and thin film transistors (TFTs), with new applications for aerosol direct-write being rapidly conceived. This paper aims to review direct-write technologies, with an emphasis on aerosol-based systems. The different currently available state-of-the-art systems such as Aerosol Jet CAB-DW, MCS, and aerodynamic lenses are described. A review and analysis of the physics behind the fluid-particle interactions including Stokes and Saffman force, experimental observations, and how a full understanding of theory and experiments can lead to new technology are presented. Finally, the applications of aerosol direct-write for microelectronics are discussed.","author":[{"dropping-particle":"","family":"Hoey","given":"Justin M.","non-dropping-particle":"","parse-names":false,"suffix":""},{"dropping-particle":"","family":"Lutfurakhmanov","given":"Artur","non-dropping-particle":"","parse-names":false,"suffix":""},{"dropping-particle":"","family":"Schulz","given":"Douglas L.","non-dropping-particle":"","parse-names":false,"suffix":""},{"dropping-particle":"","family":"Akhatov","given":"Iskander S.","non-dropping-particle":"","parse-names":false,"suffix":""}],"container-title":"Journal of Nanotechnology","id":"ITEM-1","issued":{"date-parts":[["2012"]]},"page":"1-22","title":"A Review on Aerosol-Based Direct-Write and Its Applications for Microelectronics","type":"article-journal","volume":"2012"},"uris":["http://www.mendeley.com/documents/?uuid=4a1197a4-16c3-4a84-a7b1-552dcfd58961"]},{"id":"ITEM-2","itemData":{"DOI":"10.1007/s00170-019-03438-2","ISSN":"1433-3015","abstract":"Aerosol Jet Printing (AJP) is an emerging contactless direct write approach aimed at the production of fine features on a wide range of substrates. Originally developed for the manufacture of electronic circuitry, the technology has been explored for a range of applications, including, active and passive electronic components, actuators, sensors, as well as a variety of selective chemical and biological responses. Freeform deposition, coupled with a relatively large stand-off distance, is enabling researchers to produce devices with increased geometric complexity compared to conventional manufacturing or more commonly used direct write approaches. Wide material compatibility, high resolution and independence of orientation have provided novelty in a number of applications when AJP is conducted as a digitally driven approach for integrated manufacture. This overview of the technology will summarise the underlying principles of AJP, review applications of the technology and discuss the hurdles to more widespread industry adoption. Finally, this paper will hypothesise where gains may be realised through this assistive manufacturing process.","author":[{"dropping-particle":"","family":"Wilkinson","given":"N J","non-dropping-particle":"","parse-names":false,"suffix":""},{"dropping-particle":"","family":"Smith","given":"M A A","non-dropping-particle":"","parse-names":false,"suffix":""},{"dropping-particle":"","family":"Kay","given":"R W","non-dropping-particle":"","parse-names":false,"suffix":""},{"dropping-particle":"","family":"Harris","given":"R A","non-dropping-particle":"","parse-names":false,"suffix":""}],"container-title":"The International Journal of Advanced Manufacturing Technology","id":"ITEM-2","issued":{"date-parts":[["2019"]]},"title":"A review of aerosol jet printing—a non-traditional hybrid process for micro-manufacturing","type":"article-journal"},"uris":["http://www.mendeley.com/documents/?uuid=b03be73b-853e-469a-b20b-7c00934e254b"]}],"mendeley":{"formattedCitation":"[4], [5]","plainTextFormattedCitation":"[4], [5]","previouslyFormattedCitation":"[4], [5]"},"properties":{"noteIndex":0},"schema":"https://github.com/citation-style-language/schema/raw/master/csl-citation.json"}</w:instrText>
      </w:r>
      <w:r w:rsidRPr="00167707">
        <w:rPr>
          <w:rFonts w:asciiTheme="minorHAnsi" w:hAnsiTheme="minorHAnsi" w:cstheme="minorHAnsi"/>
          <w:sz w:val="24"/>
          <w:szCs w:val="24"/>
          <w:lang w:val="en-GB"/>
        </w:rPr>
        <w:fldChar w:fldCharType="separate"/>
      </w:r>
      <w:r w:rsidRPr="00167707">
        <w:rPr>
          <w:rFonts w:asciiTheme="minorHAnsi" w:hAnsiTheme="minorHAnsi" w:cstheme="minorHAnsi"/>
          <w:noProof/>
          <w:sz w:val="24"/>
          <w:szCs w:val="24"/>
          <w:lang w:val="en-GB"/>
        </w:rPr>
        <w:t>[4], [5]</w:t>
      </w:r>
      <w:r w:rsidRPr="00167707">
        <w:rPr>
          <w:rFonts w:asciiTheme="minorHAnsi" w:hAnsiTheme="minorHAnsi" w:cstheme="minorHAnsi"/>
          <w:sz w:val="24"/>
          <w:szCs w:val="24"/>
          <w:lang w:val="en-GB"/>
        </w:rPr>
        <w:fldChar w:fldCharType="end"/>
      </w:r>
      <w:r w:rsidRPr="00167707">
        <w:rPr>
          <w:rFonts w:asciiTheme="minorHAnsi" w:hAnsiTheme="minorHAnsi" w:cstheme="minorHAnsi"/>
          <w:sz w:val="24"/>
          <w:szCs w:val="24"/>
          <w:lang w:val="en-GB"/>
        </w:rPr>
        <w:t xml:space="preserve">. In this printing technique, an “ink” is aerosolized into an aerosol of ink droplets which typically have a diameter of 1-5 </w:t>
      </w:r>
      <w:proofErr w:type="spellStart"/>
      <w:r w:rsidRPr="00167707">
        <w:rPr>
          <w:rFonts w:asciiTheme="minorHAnsi" w:hAnsiTheme="minorHAnsi" w:cstheme="minorHAnsi"/>
          <w:sz w:val="24"/>
          <w:szCs w:val="24"/>
          <w:lang w:val="en-GB"/>
        </w:rPr>
        <w:t>μm</w:t>
      </w:r>
      <w:proofErr w:type="spellEnd"/>
      <w:r w:rsidRPr="00167707">
        <w:rPr>
          <w:rFonts w:asciiTheme="minorHAnsi" w:hAnsiTheme="minorHAnsi" w:cstheme="minorHAnsi"/>
          <w:sz w:val="24"/>
          <w:szCs w:val="24"/>
          <w:lang w:val="en-GB"/>
        </w:rPr>
        <w:t xml:space="preserve"> </w:t>
      </w:r>
      <w:r w:rsidRPr="00167707">
        <w:rPr>
          <w:rFonts w:asciiTheme="minorHAnsi" w:hAnsiTheme="minorHAnsi" w:cstheme="minorHAnsi"/>
          <w:sz w:val="24"/>
          <w:szCs w:val="24"/>
          <w:lang w:val="en-GB"/>
        </w:rPr>
        <w:fldChar w:fldCharType="begin" w:fldLock="1"/>
      </w:r>
      <w:r w:rsidRPr="00167707">
        <w:rPr>
          <w:rFonts w:asciiTheme="minorHAnsi" w:hAnsiTheme="minorHAnsi" w:cstheme="minorHAnsi"/>
          <w:sz w:val="24"/>
          <w:szCs w:val="24"/>
          <w:lang w:val="en-GB"/>
        </w:rPr>
        <w:instrText>ADDIN CSL_CITATION {"citationItems":[{"id":"ITEM-1","itemData":{"DOI":"10.1088/2058-8585/aace28","ISSN":"2058-8585","author":[{"dropping-particle":"","family":"Secor","given":"Ethan B","non-dropping-particle":"","parse-names":false,"suffix":""}],"container-title":"Flexible and Printed Electronics","id":"ITEM-1","issue":"3","issued":{"date-parts":[["2018","9"]]},"page":"035002","title":"Principles of aerosol jet printing","type":"article-journal","volume":"3"},"uris":["http://www.mendeley.com/documents/?uuid=ee29ed6a-4ef4-33f9-a416-96eeb6b83808"]}],"mendeley":{"formattedCitation":"[6]","plainTextFormattedCitation":"[6]","previouslyFormattedCitation":"[6]"},"properties":{"noteIndex":0},"schema":"https://github.com/citation-style-language/schema/raw/master/csl-citation.json"}</w:instrText>
      </w:r>
      <w:r w:rsidRPr="00167707">
        <w:rPr>
          <w:rFonts w:asciiTheme="minorHAnsi" w:hAnsiTheme="minorHAnsi" w:cstheme="minorHAnsi"/>
          <w:sz w:val="24"/>
          <w:szCs w:val="24"/>
          <w:lang w:val="en-GB"/>
        </w:rPr>
        <w:fldChar w:fldCharType="separate"/>
      </w:r>
      <w:r w:rsidRPr="00167707">
        <w:rPr>
          <w:rFonts w:asciiTheme="minorHAnsi" w:hAnsiTheme="minorHAnsi" w:cstheme="minorHAnsi"/>
          <w:noProof/>
          <w:sz w:val="24"/>
          <w:szCs w:val="24"/>
          <w:lang w:val="en-GB"/>
        </w:rPr>
        <w:t>[6]</w:t>
      </w:r>
      <w:r w:rsidRPr="00167707">
        <w:rPr>
          <w:rFonts w:asciiTheme="minorHAnsi" w:hAnsiTheme="minorHAnsi" w:cstheme="minorHAnsi"/>
          <w:sz w:val="24"/>
          <w:szCs w:val="24"/>
          <w:lang w:val="en-GB"/>
        </w:rPr>
        <w:fldChar w:fldCharType="end"/>
      </w:r>
      <w:r w:rsidRPr="00167707">
        <w:rPr>
          <w:rFonts w:asciiTheme="minorHAnsi" w:hAnsiTheme="minorHAnsi" w:cstheme="minorHAnsi"/>
          <w:sz w:val="24"/>
          <w:szCs w:val="24"/>
          <w:lang w:val="en-GB"/>
        </w:rPr>
        <w:t xml:space="preserve">. The generation of aerosol is done by an ultrasonic atomizer or pneumatic atomizer. In this work, an ultrasonic atomizer has been used for the generation of the aerosol. This aerosol is entrained in the nitrogen gas and transferred to the deposition head. In the deposition head, a sheath gas is introduced which aerodynamically focuses the aerosol for the printing at the substrate beneath the tip by flowing in the co–axial direction </w:t>
      </w:r>
      <w:r w:rsidRPr="00167707">
        <w:rPr>
          <w:rFonts w:asciiTheme="minorHAnsi" w:hAnsiTheme="minorHAnsi" w:cstheme="minorHAnsi"/>
          <w:sz w:val="24"/>
          <w:szCs w:val="24"/>
          <w:lang w:val="en-GB"/>
        </w:rPr>
        <w:fldChar w:fldCharType="begin" w:fldLock="1"/>
      </w:r>
      <w:r w:rsidRPr="00167707">
        <w:rPr>
          <w:rFonts w:asciiTheme="minorHAnsi" w:hAnsiTheme="minorHAnsi" w:cstheme="minorHAnsi"/>
          <w:sz w:val="24"/>
          <w:szCs w:val="24"/>
          <w:lang w:val="en-GB"/>
        </w:rPr>
        <w:instrText>ADDIN CSL_CITATION {"citationItems":[{"id":"ITEM-1","itemData":{"DOI":"10.1088/2058-8585/aa5af9","ISSN":"2058-8585","author":[{"dropping-particle":"","family":"Smith","given":"Michael","non-dropping-particle":"","parse-names":false,"suffix":""},{"dropping-particle":"","family":"Choi","given":"Yeon Sik","non-dropping-particle":"","parse-names":false,"suffix":""},{"dropping-particle":"","family":"Boughey","given":"Chess","non-dropping-particle":"","parse-names":false,"suffix":""},{"dropping-particle":"","family":"Kar-Narayan","given":"Sohini","non-dropping-particle":"","parse-names":false,"suffix":""}],"container-title":"Flexible and Printed Electronics","id":"ITEM-1","issue":"1","issued":{"date-parts":[["2017","3","1"]]},"page":"015004","publisher":"IOP Publishing","title":"Controlling and assessing the quality of aerosol jet printed features for large area and flexible electronics","type":"article-journal","volume":"2"},"uris":["http://www.mendeley.com/documents/?uuid=6e680e51-03bd-3af1-b7f9-1e7373094e6c"]},{"id":"ITEM-2","itemData":{"DOI":"10.1021/am400606y","ISBN":"1388-2481","ISSN":"19448244","PMID":"23659570","abstract":"Aerosol jet printing requires control of a number of process parameters, including the flow rate of the carrier gas that transports the aerosol mist to the substrate, the flow rate of the sheath gas that collimates the aerosol into a narrow beam, and the speed of the stage that transports the substrate beneath the beam. In this paper, the influence of process parameters on the geometry of aerosol-jet-printed silver lines is studied with the aim of creating high-resolution conductive lines of high current carrying capacity. A systematic study of process conditions revealed a key parameter: the ratio of the sheath gas flow rate to the carrier gas flow rate, defined here as the focusing ratio. Line width decreases with increasing the focusing ratio and stage speed. Simultaneously, the thickness increases with increasing the focusing ratio but decreases with increasing stage speed. Geometry control also influences the resistance per unit length and single pass printing of low-resistance silver lines is demons...","author":[{"dropping-particle":"","family":"Mahajan","given":"Ankit","non-dropping-particle":"","parse-names":false,"suffix":""},{"dropping-particle":"","family":"Frisbie","given":"C. Daniel","non-dropping-particle":"","parse-names":false,"suffix":""},{"dropping-particle":"","family":"Francis","given":"Lorraine F.","non-dropping-particle":"","parse-names":false,"suffix":""}],"container-title":"ACS Applied Materials and Interfaces","id":"ITEM-2","issue":"11","issued":{"date-parts":[["2013"]]},"page":"4856-4864","title":"Optimization of aerosol jet printing for high-resolution, high-aspect ratio silver lines","type":"article-journal","volume":"5"},"uris":["http://www.mendeley.com/documents/?uuid=3154a3f8-69da-4038-8cfd-904d1de6aca6"]}],"mendeley":{"formattedCitation":"[7], [8]","plainTextFormattedCitation":"[7], [8]","previouslyFormattedCitation":"[7], [8]"},"properties":{"noteIndex":0},"schema":"https://github.com/citation-style-language/schema/raw/master/csl-citation.json"}</w:instrText>
      </w:r>
      <w:r w:rsidRPr="00167707">
        <w:rPr>
          <w:rFonts w:asciiTheme="minorHAnsi" w:hAnsiTheme="minorHAnsi" w:cstheme="minorHAnsi"/>
          <w:sz w:val="24"/>
          <w:szCs w:val="24"/>
          <w:lang w:val="en-GB"/>
        </w:rPr>
        <w:fldChar w:fldCharType="separate"/>
      </w:r>
      <w:r w:rsidRPr="00167707">
        <w:rPr>
          <w:rFonts w:asciiTheme="minorHAnsi" w:hAnsiTheme="minorHAnsi" w:cstheme="minorHAnsi"/>
          <w:noProof/>
          <w:sz w:val="24"/>
          <w:szCs w:val="24"/>
          <w:lang w:val="en-GB"/>
        </w:rPr>
        <w:t>[7], [8]</w:t>
      </w:r>
      <w:r w:rsidRPr="00167707">
        <w:rPr>
          <w:rFonts w:asciiTheme="minorHAnsi" w:hAnsiTheme="minorHAnsi" w:cstheme="minorHAnsi"/>
          <w:sz w:val="24"/>
          <w:szCs w:val="24"/>
          <w:lang w:val="en-GB"/>
        </w:rPr>
        <w:fldChar w:fldCharType="end"/>
      </w:r>
      <w:r w:rsidRPr="00167707">
        <w:rPr>
          <w:rFonts w:asciiTheme="minorHAnsi" w:hAnsiTheme="minorHAnsi" w:cstheme="minorHAnsi"/>
          <w:sz w:val="24"/>
          <w:szCs w:val="24"/>
          <w:lang w:val="en-GB"/>
        </w:rPr>
        <w:t xml:space="preserve">. Such type of processes allows to print feature sizes of 10 µm till several </w:t>
      </w:r>
      <w:proofErr w:type="spellStart"/>
      <w:r w:rsidRPr="00167707">
        <w:rPr>
          <w:rFonts w:asciiTheme="minorHAnsi" w:hAnsiTheme="minorHAnsi" w:cstheme="minorHAnsi"/>
          <w:sz w:val="24"/>
          <w:szCs w:val="24"/>
          <w:lang w:val="en-GB"/>
        </w:rPr>
        <w:t>millimeters</w:t>
      </w:r>
      <w:proofErr w:type="spellEnd"/>
      <w:r w:rsidRPr="00167707">
        <w:rPr>
          <w:rFonts w:asciiTheme="minorHAnsi" w:hAnsiTheme="minorHAnsi" w:cstheme="minorHAnsi"/>
          <w:sz w:val="24"/>
          <w:szCs w:val="24"/>
          <w:lang w:val="en-GB"/>
        </w:rPr>
        <w:t xml:space="preserve"> and thicknesses of 100 nm to tens of microns </w:t>
      </w:r>
      <w:r w:rsidRPr="00167707">
        <w:rPr>
          <w:rFonts w:asciiTheme="minorHAnsi" w:hAnsiTheme="minorHAnsi" w:cstheme="minorHAnsi"/>
          <w:sz w:val="24"/>
          <w:szCs w:val="24"/>
          <w:lang w:val="en-GB"/>
        </w:rPr>
        <w:fldChar w:fldCharType="begin" w:fldLock="1"/>
      </w:r>
      <w:r w:rsidRPr="00167707">
        <w:rPr>
          <w:rFonts w:asciiTheme="minorHAnsi" w:hAnsiTheme="minorHAnsi" w:cstheme="minorHAnsi"/>
          <w:sz w:val="24"/>
          <w:szCs w:val="24"/>
          <w:lang w:val="en-GB"/>
        </w:rPr>
        <w:instrText>ADDIN CSL_CITATION {"citationItems":[{"id":"ITEM-1","itemData":{"DOI":"10.1088/2058-8585/aa5af9","ISSN":"2058-8585","author":[{"dropping-particle":"","family":"Smith","given":"Michael","non-dropping-particle":"","parse-names":false,"suffix":""},{"dropping-particle":"","family":"Choi","given":"Yeon Sik","non-dropping-particle":"","parse-names":false,"suffix":""},{"dropping-particle":"","family":"Boughey","given":"Chess","non-dropping-particle":"","parse-names":false,"suffix":""},{"dropping-particle":"","family":"Kar-Narayan","given":"Sohini","non-dropping-particle":"","parse-names":false,"suffix":""}],"container-title":"Flexible and Printed Electronics","id":"ITEM-1","issue":"1","issued":{"date-parts":[["2017","3","1"]]},"page":"015004","publisher":"IOP Publishing","title":"Controlling and assessing the quality of aerosol jet printed features for large area and flexible electronics","type":"article-journal","volume":"2"},"uris":["http://www.mendeley.com/documents/?uuid=6e680e51-03bd-3af1-b7f9-1e7373094e6c"]}],"mendeley":{"formattedCitation":"[7]","plainTextFormattedCitation":"[7]","previouslyFormattedCitation":"[7]"},"properties":{"noteIndex":0},"schema":"https://github.com/citation-style-language/schema/raw/master/csl-citation.json"}</w:instrText>
      </w:r>
      <w:r w:rsidRPr="00167707">
        <w:rPr>
          <w:rFonts w:asciiTheme="minorHAnsi" w:hAnsiTheme="minorHAnsi" w:cstheme="minorHAnsi"/>
          <w:sz w:val="24"/>
          <w:szCs w:val="24"/>
          <w:lang w:val="en-GB"/>
        </w:rPr>
        <w:fldChar w:fldCharType="separate"/>
      </w:r>
      <w:r w:rsidRPr="00167707">
        <w:rPr>
          <w:rFonts w:asciiTheme="minorHAnsi" w:hAnsiTheme="minorHAnsi" w:cstheme="minorHAnsi"/>
          <w:noProof/>
          <w:sz w:val="24"/>
          <w:szCs w:val="24"/>
          <w:lang w:val="en-GB"/>
        </w:rPr>
        <w:t>[7]</w:t>
      </w:r>
      <w:r w:rsidRPr="00167707">
        <w:rPr>
          <w:rFonts w:asciiTheme="minorHAnsi" w:hAnsiTheme="minorHAnsi" w:cstheme="minorHAnsi"/>
          <w:sz w:val="24"/>
          <w:szCs w:val="24"/>
          <w:lang w:val="en-GB"/>
        </w:rPr>
        <w:fldChar w:fldCharType="end"/>
      </w:r>
      <w:r w:rsidRPr="00167707">
        <w:rPr>
          <w:rFonts w:asciiTheme="minorHAnsi" w:hAnsiTheme="minorHAnsi" w:cstheme="minorHAnsi"/>
          <w:sz w:val="24"/>
          <w:szCs w:val="24"/>
          <w:lang w:val="en-GB"/>
        </w:rPr>
        <w:t>. Because of the two different atomizing techniques, (AJ</w:t>
      </w:r>
      <w:r w:rsidRPr="00167707">
        <w:rPr>
          <w:rFonts w:asciiTheme="minorHAnsi" w:hAnsiTheme="minorHAnsi" w:cstheme="minorHAnsi"/>
          <w:sz w:val="24"/>
          <w:szCs w:val="24"/>
          <w:vertAlign w:val="superscript"/>
          <w:lang w:val="en-GB"/>
        </w:rPr>
        <w:t>®</w:t>
      </w:r>
      <w:r w:rsidRPr="00167707">
        <w:rPr>
          <w:rFonts w:asciiTheme="minorHAnsi" w:hAnsiTheme="minorHAnsi" w:cstheme="minorHAnsi"/>
          <w:sz w:val="24"/>
          <w:szCs w:val="24"/>
          <w:lang w:val="en-GB"/>
        </w:rPr>
        <w:t xml:space="preserve">P) allows to print inks with broad viscosities (1-1000 </w:t>
      </w:r>
      <w:proofErr w:type="spellStart"/>
      <w:r w:rsidRPr="00167707">
        <w:rPr>
          <w:rFonts w:asciiTheme="minorHAnsi" w:hAnsiTheme="minorHAnsi" w:cstheme="minorHAnsi"/>
          <w:sz w:val="24"/>
          <w:szCs w:val="24"/>
          <w:lang w:val="en-GB"/>
        </w:rPr>
        <w:t>cP</w:t>
      </w:r>
      <w:proofErr w:type="spellEnd"/>
      <w:r w:rsidRPr="00167707">
        <w:rPr>
          <w:rFonts w:asciiTheme="minorHAnsi" w:hAnsiTheme="minorHAnsi" w:cstheme="minorHAnsi"/>
          <w:sz w:val="24"/>
          <w:szCs w:val="24"/>
          <w:lang w:val="en-GB"/>
        </w:rPr>
        <w:t>) and materials, like metals (Ag, Cu, Au, etc.), conductive polymers (PEDOT:PSS, PANI), carbon based resistive materials, dielectrics, bio–materials (</w:t>
      </w:r>
      <w:proofErr w:type="spellStart"/>
      <w:r w:rsidRPr="00167707">
        <w:rPr>
          <w:rFonts w:asciiTheme="minorHAnsi" w:hAnsiTheme="minorHAnsi" w:cstheme="minorHAnsi"/>
          <w:sz w:val="24"/>
          <w:szCs w:val="24"/>
          <w:lang w:val="en-GB"/>
        </w:rPr>
        <w:t>gelatin</w:t>
      </w:r>
      <w:proofErr w:type="spellEnd"/>
      <w:r w:rsidRPr="00167707">
        <w:rPr>
          <w:rFonts w:asciiTheme="minorHAnsi" w:hAnsiTheme="minorHAnsi" w:cstheme="minorHAnsi"/>
          <w:sz w:val="24"/>
          <w:szCs w:val="24"/>
          <w:lang w:val="en-GB"/>
        </w:rPr>
        <w:t>, collagen</w:t>
      </w:r>
      <w:r w:rsidRPr="00167707">
        <w:rPr>
          <w:rFonts w:asciiTheme="minorHAnsi" w:hAnsiTheme="minorHAnsi" w:cstheme="minorHAnsi"/>
          <w:sz w:val="24"/>
          <w:szCs w:val="24"/>
          <w:lang w:val="en-GB"/>
        </w:rPr>
        <w:fldChar w:fldCharType="begin" w:fldLock="1"/>
      </w:r>
      <w:r w:rsidRPr="00167707">
        <w:rPr>
          <w:rFonts w:asciiTheme="minorHAnsi" w:hAnsiTheme="minorHAnsi" w:cstheme="minorHAnsi"/>
          <w:sz w:val="24"/>
          <w:szCs w:val="24"/>
          <w:lang w:val="en-GB"/>
        </w:rPr>
        <w:instrText>ADDIN CSL_CITATION {"citationItems":[{"id":"ITEM-1","itemData":{"ISSN":"2212-8271","author":[{"dropping-particle":"","family":"Gibney","given":"Rory","non-dropping-particle":"","parse-names":false,"suffix":""},{"dropping-particle":"","family":"Matthyssen","given":"Steffi","non-dropping-particle":"","parse-names":false,"suffix":""},{"dropping-particle":"","family":"Patterson","given":"Jennifer","non-dropping-particle":"","parse-names":false,"suffix":""},{"dropping-particle":"","family":"Ferraris","given":"Eleonora","non-dropping-particle":"","parse-names":false,"suffix":""},{"dropping-particle":"","family":"Zakaria","given":"Nadia","non-dropping-particle":"","parse-names":false,"suffix":""}],"container-title":"Procedia CIRP","id":"ITEM-1","issued":{"date-parts":[["2017"]]},"page":"56-63","publisher":"Elsevier","title":"The human cornea as a model tissue for additive biomanufacturing: a review","type":"article-journal","volume":"65"},"uris":["http://www.mendeley.com/documents/?uuid=544bf2ed-462e-42cd-85c6-074649e40c0f"]}],"mendeley":{"formattedCitation":"[9]","plainTextFormattedCitation":"[9]","previouslyFormattedCitation":"[9]"},"properties":{"noteIndex":0},"schema":"https://github.com/citation-style-language/schema/raw/master/csl-citation.json"}</w:instrText>
      </w:r>
      <w:r w:rsidRPr="00167707">
        <w:rPr>
          <w:rFonts w:asciiTheme="minorHAnsi" w:hAnsiTheme="minorHAnsi" w:cstheme="minorHAnsi"/>
          <w:sz w:val="24"/>
          <w:szCs w:val="24"/>
          <w:lang w:val="en-GB"/>
        </w:rPr>
        <w:fldChar w:fldCharType="separate"/>
      </w:r>
      <w:r w:rsidRPr="00167707">
        <w:rPr>
          <w:rFonts w:asciiTheme="minorHAnsi" w:hAnsiTheme="minorHAnsi" w:cstheme="minorHAnsi"/>
          <w:noProof/>
          <w:sz w:val="24"/>
          <w:szCs w:val="24"/>
          <w:lang w:val="en-GB"/>
        </w:rPr>
        <w:t>[9]</w:t>
      </w:r>
      <w:r w:rsidRPr="00167707">
        <w:rPr>
          <w:rFonts w:asciiTheme="minorHAnsi" w:hAnsiTheme="minorHAnsi" w:cstheme="minorHAnsi"/>
          <w:sz w:val="24"/>
          <w:szCs w:val="24"/>
          <w:lang w:val="en-GB"/>
        </w:rPr>
        <w:fldChar w:fldCharType="end"/>
      </w:r>
      <w:r w:rsidRPr="00167707">
        <w:rPr>
          <w:rFonts w:asciiTheme="minorHAnsi" w:hAnsiTheme="minorHAnsi" w:cstheme="minorHAnsi"/>
          <w:sz w:val="24"/>
          <w:szCs w:val="24"/>
          <w:lang w:val="en-GB"/>
        </w:rPr>
        <w:t xml:space="preserve">), etc. Furthermore, because of the adjustable stand–off distance, i.e. the distance between the nozzle and the substrate, it allows printing directly on 3D/free formed surfaces </w:t>
      </w:r>
      <w:r w:rsidRPr="00167707">
        <w:rPr>
          <w:rFonts w:asciiTheme="minorHAnsi" w:hAnsiTheme="minorHAnsi" w:cstheme="minorHAnsi"/>
          <w:sz w:val="24"/>
          <w:szCs w:val="24"/>
          <w:lang w:val="en-GB"/>
        </w:rPr>
        <w:fldChar w:fldCharType="begin" w:fldLock="1"/>
      </w:r>
      <w:r w:rsidRPr="00167707">
        <w:rPr>
          <w:rFonts w:asciiTheme="minorHAnsi" w:hAnsiTheme="minorHAnsi" w:cstheme="minorHAnsi"/>
          <w:sz w:val="24"/>
          <w:szCs w:val="24"/>
          <w:lang w:val="en-GB"/>
        </w:rPr>
        <w:instrText>ADDIN CSL_CITATION {"citationItems":[{"id":"ITEM-1","itemData":{"DOI":"10.1002/adma.201504958","ISSN":"09359648","abstract":"Aerosol Jet printing is a unique CAD driven, Digital Manufacturing technique for creating miniaturised electronic circuits and components. The process works with a wide range of functional materials: conductors, semi-conductors, resistors, dielectrics and encapsulation materials are printed on to virtually any surface material. With no physical contact with the substrate by any portion of the tool other than the deposition stream, conformal writing is easily achieved. Therefore the process can print complex 3D electronic circuits, components and devices. Furthermore, the fine feature sizes produced allow advanced packaging of discrete SMDs such as integrated circuits, MEMS and sensors onto 3D parts. Ongoing research is investigating combining 3D Aerosol Jet printing with traditional RP/RM processes to create parts with novel functionality. For example 3D circuits and devices can be printed on SLS, SLA or other RP/RM produced parts. This paper will outline the basics of the Aerosol Jet technology and review the state-of-the-art related to 3D printing. Information will be presented on applications developed with a new 5-axis Aerosol Jet print system. The potential for adding functionality such as sensing and memory will be shown.","author":[{"dropping-particle":"","family":"Hedges","given":"Martin","non-dropping-particle":"","parse-names":false,"suffix":""},{"dropping-particle":"","family":"Marin","given":"Aaron Borras","non-dropping-particle":"","parse-names":false,"suffix":""}],"container-title":"WHITEPAPER - Optomec","id":"ITEM-1","issued":{"date-parts":[["2012"]]},"page":"14-15","title":"3D Aerosol Jet® Printing - Adding Electronics Functionality to RP/RM","type":"article-journal"},"uris":["http://www.mendeley.com/documents/?uuid=3145e602-0490-4549-9cf2-67798b7bf899"]},{"id":"ITEM-2","itemData":{"DOI":"10.1007/s00170-019-03438-2","ISSN":"1433-3015","abstract":"Aerosol Jet Printing (AJP) is an emerging contactless direct write approach aimed at the production of fine features on a wide range of substrates. Originally developed for the manufacture of electronic circuitry, the technology has been explored for a range of applications, including, active and passive electronic components, actuators, sensors, as well as a variety of selective chemical and biological responses. Freeform deposition, coupled with a relatively large stand-off distance, is enabling researchers to produce devices with increased geometric complexity compared to conventional manufacturing or more commonly used direct write approaches. Wide material compatibility, high resolution and independence of orientation have provided novelty in a number of applications when AJP is conducted as a digitally driven approach for integrated manufacture. This overview of the technology will summarise the underlying principles of AJP, review applications of the technology and discuss the hurdles to more widespread industry adoption. Finally, this paper will hypothesise where gains may be realised through this assistive manufacturing process.","author":[{"dropping-particle":"","family":"Wilkinson","given":"N J","non-dropping-particle":"","parse-names":false,"suffix":""},{"dropping-particle":"","family":"Smith","given":"M A A","non-dropping-particle":"","parse-names":false,"suffix":""},{"dropping-particle":"","family":"Kay","given":"R W","non-dropping-particle":"","parse-names":false,"suffix":""},{"dropping-particle":"","family":"Harris","given":"R A","non-dropping-particle":"","parse-names":false,"suffix":""}],"container-title":"The International Journal of Advanced Manufacturing Technology","id":"ITEM-2","issued":{"date-parts":[["2019"]]},"title":"A review of aerosol jet printing—a non-traditional hybrid process for micro-manufacturing","type":"article-journal"},"uris":["http://www.mendeley.com/documents/?uuid=b03be73b-853e-469a-b20b-7c00934e254b"]}],"mendeley":{"formattedCitation":"[5], [10]","plainTextFormattedCitation":"[5], [10]","previouslyFormattedCitation":"[5], [10]"},"properties":{"noteIndex":0},"schema":"https://github.com/citation-style-language/schema/raw/master/csl-citation.json"}</w:instrText>
      </w:r>
      <w:r w:rsidRPr="00167707">
        <w:rPr>
          <w:rFonts w:asciiTheme="minorHAnsi" w:hAnsiTheme="minorHAnsi" w:cstheme="minorHAnsi"/>
          <w:sz w:val="24"/>
          <w:szCs w:val="24"/>
          <w:lang w:val="en-GB"/>
        </w:rPr>
        <w:fldChar w:fldCharType="separate"/>
      </w:r>
      <w:r w:rsidRPr="00167707">
        <w:rPr>
          <w:rFonts w:asciiTheme="minorHAnsi" w:hAnsiTheme="minorHAnsi" w:cstheme="minorHAnsi"/>
          <w:noProof/>
          <w:sz w:val="24"/>
          <w:szCs w:val="24"/>
          <w:lang w:val="en-GB"/>
        </w:rPr>
        <w:t>[5], [10]</w:t>
      </w:r>
      <w:r w:rsidRPr="00167707">
        <w:rPr>
          <w:rFonts w:asciiTheme="minorHAnsi" w:hAnsiTheme="minorHAnsi" w:cstheme="minorHAnsi"/>
          <w:sz w:val="24"/>
          <w:szCs w:val="24"/>
          <w:lang w:val="en-GB"/>
        </w:rPr>
        <w:fldChar w:fldCharType="end"/>
      </w:r>
      <w:r w:rsidRPr="00167707">
        <w:rPr>
          <w:rFonts w:asciiTheme="minorHAnsi" w:hAnsiTheme="minorHAnsi" w:cstheme="minorHAnsi"/>
          <w:sz w:val="24"/>
          <w:szCs w:val="24"/>
          <w:lang w:val="en-GB"/>
        </w:rPr>
        <w:t>. There are many different factors in AJ</w:t>
      </w:r>
      <w:r w:rsidRPr="00167707">
        <w:rPr>
          <w:rFonts w:asciiTheme="minorHAnsi" w:hAnsiTheme="minorHAnsi" w:cstheme="minorHAnsi"/>
          <w:sz w:val="24"/>
          <w:szCs w:val="24"/>
          <w:vertAlign w:val="superscript"/>
          <w:lang w:val="en-GB"/>
        </w:rPr>
        <w:t>®</w:t>
      </w:r>
      <w:r w:rsidRPr="00167707">
        <w:rPr>
          <w:rFonts w:asciiTheme="minorHAnsi" w:hAnsiTheme="minorHAnsi" w:cstheme="minorHAnsi"/>
          <w:sz w:val="24"/>
          <w:szCs w:val="24"/>
          <w:lang w:val="en-GB"/>
        </w:rPr>
        <w:t>P which affect the line width (µm), printing quality and the resultant electrical resistance (Ω) of the printed line. Some of the factors are the atomizer gas flow (</w:t>
      </w:r>
      <w:proofErr w:type="spellStart"/>
      <w:r w:rsidRPr="00167707">
        <w:rPr>
          <w:rFonts w:asciiTheme="minorHAnsi" w:hAnsiTheme="minorHAnsi" w:cstheme="minorHAnsi"/>
          <w:sz w:val="24"/>
          <w:szCs w:val="24"/>
          <w:lang w:val="en-GB"/>
        </w:rPr>
        <w:t>sccm</w:t>
      </w:r>
      <w:proofErr w:type="spellEnd"/>
      <w:r w:rsidRPr="00167707">
        <w:rPr>
          <w:rFonts w:asciiTheme="minorHAnsi" w:hAnsiTheme="minorHAnsi" w:cstheme="minorHAnsi"/>
          <w:sz w:val="24"/>
          <w:szCs w:val="24"/>
          <w:lang w:val="en-GB"/>
        </w:rPr>
        <w:t>), the sheath gas flow (</w:t>
      </w:r>
      <w:proofErr w:type="spellStart"/>
      <w:r w:rsidRPr="00167707">
        <w:rPr>
          <w:rFonts w:asciiTheme="minorHAnsi" w:hAnsiTheme="minorHAnsi" w:cstheme="minorHAnsi"/>
          <w:sz w:val="24"/>
          <w:szCs w:val="24"/>
          <w:lang w:val="en-GB"/>
        </w:rPr>
        <w:t>sccm</w:t>
      </w:r>
      <w:proofErr w:type="spellEnd"/>
      <w:r w:rsidRPr="00167707">
        <w:rPr>
          <w:rFonts w:asciiTheme="minorHAnsi" w:hAnsiTheme="minorHAnsi" w:cstheme="minorHAnsi"/>
          <w:sz w:val="24"/>
          <w:szCs w:val="24"/>
          <w:lang w:val="en-GB"/>
        </w:rPr>
        <w:t>), the focusing ratio (sheath gas flow/atomizer gas flow), the plate temperature (°C), the number of printing passes/layers (#), the printing speed (mm/sec), the sintering time (mins), the sintering temperature (°C), the nozzle diameter (</w:t>
      </w:r>
      <w:r w:rsidRPr="00167707">
        <w:rPr>
          <w:rFonts w:ascii="Cambria Math" w:hAnsi="Cambria Math" w:cs="Cambria Math"/>
          <w:sz w:val="24"/>
          <w:szCs w:val="24"/>
          <w:lang w:val="en-GB"/>
        </w:rPr>
        <w:t>⌀</w:t>
      </w:r>
      <w:r w:rsidRPr="00167707">
        <w:rPr>
          <w:rFonts w:asciiTheme="minorHAnsi" w:hAnsiTheme="minorHAnsi" w:cstheme="minorHAnsi"/>
          <w:sz w:val="24"/>
          <w:szCs w:val="24"/>
          <w:lang w:val="en-GB"/>
        </w:rPr>
        <w:t xml:space="preserve">), the stand–off distance (mm)…etc. </w:t>
      </w:r>
      <w:r w:rsidRPr="00167707">
        <w:rPr>
          <w:rFonts w:asciiTheme="minorHAnsi" w:hAnsiTheme="minorHAnsi" w:cstheme="minorHAnsi"/>
          <w:sz w:val="24"/>
          <w:szCs w:val="24"/>
          <w:lang w:val="en-GB"/>
        </w:rPr>
        <w:fldChar w:fldCharType="begin" w:fldLock="1"/>
      </w:r>
      <w:r w:rsidRPr="00167707">
        <w:rPr>
          <w:rFonts w:asciiTheme="minorHAnsi" w:hAnsiTheme="minorHAnsi" w:cstheme="minorHAnsi"/>
          <w:sz w:val="24"/>
          <w:szCs w:val="24"/>
          <w:lang w:val="en-GB"/>
        </w:rPr>
        <w:instrText>ADDIN CSL_CITATION {"citationItems":[{"id":"ITEM-1","itemData":{"ISBN":"9789949232659","ISSN":"23466138","abstract":"The Aerosol Jet® Printing (AJP) process is a fine feature sub-micron scale deposition process. The paper discusses the optimization of AJP in order to achieve the desired quality of printed silver ink interconnects on polyimide film for embedded electronics applications. A process window containing the parameters which have influence on the quality aspects of the printed tracks is determined to obtain the optimal quality. Important quality aspects in this research include the geometrical and electrical properties of the printed tracks and also the adhesion of these tracks on the substrate. The geometrical properties are determined by optical image processing and profile analysis. To measure the electrical parameters a micro 4-point probe measuring system is used.","author":[{"dropping-particle":"","family":"Verheecke","given":"W.","non-dropping-particle":"","parse-names":false,"suffix":""},{"dropping-particle":"","family":"Dyck","given":"M.","non-dropping-particle":"Van","parse-names":false,"suffix":""},{"dropping-particle":"","family":"Vogeler","given":"F.","non-dropping-particle":"","parse-names":false,"suffix":""},{"dropping-particle":"","family":"Voet","given":"A.","non-dropping-particle":"","parse-names":false,"suffix":""},{"dropping-particle":"","family":"Valkenaers","given":"H.","non-dropping-particle":"","parse-names":false,"suffix":""}],"container-title":"8th International DAAAM Baltic Conference \"INDUSTRIAL ENGINEERING\"","id":"ITEM-1","issue":"April","issued":{"date-parts":[["2012"]]},"page":"373-379","title":"Optimizing aerosol jet® printing of silver interconnects on polyimide film for embedded electronics applications","type":"article-journal"},"uris":["http://www.mendeley.com/documents/?uuid=acbceda4-74e9-446a-aa8e-98c434fc6c63"]},{"id":"ITEM-2","itemData":{"DOI":"10.1021/am400606y","ISBN":"1388-2481","ISSN":"19448244","PMID":"23659570","abstract":"Aerosol jet printing requires control of a number of process parameters, including the flow rate of the carrier gas that transports the aerosol mist to the substrate, the flow rate of the sheath gas that collimates the aerosol into a narrow beam, and the speed of the stage that transports the substrate beneath the beam. In this paper, the influence of process parameters on the geometry of aerosol-jet-printed silver lines is studied with the aim of creating high-resolution conductive lines of high current carrying capacity. A systematic study of process conditions revealed a key parameter: the ratio of the sheath gas flow rate to the carrier gas flow rate, defined here as the focusing ratio. Line width decreases with increasing the focusing ratio and stage speed. Simultaneously, the thickness increases with increasing the focusing ratio but decreases with increasing stage speed. Geometry control also influences the resistance per unit length and single pass printing of low-resistance silver lines is demons...","author":[{"dropping-particle":"","family":"Mahajan","given":"Ankit","non-dropping-particle":"","parse-names":false,"suffix":""},{"dropping-particle":"","family":"Frisbie","given":"C. Daniel","non-dropping-particle":"","parse-names":false,"suffix":""},{"dropping-particle":"","family":"Francis","given":"Lorraine F.","non-dropping-particle":"","parse-names":false,"suffix":""}],"container-title":"ACS Applied Materials and Interfaces","id":"ITEM-2","issue":"11","issued":{"date-parts":[["2013"]]},"page":"4856-4864","title":"Optimization of aerosol jet printing for high-resolution, high-aspect ratio silver lines","type":"article-journal","volume":"5"},"uris":["http://www.mendeley.com/documents/?uuid=3154a3f8-69da-4038-8cfd-904d1de6aca6"]}],"mendeley":{"formattedCitation":"[8], [11]","plainTextFormattedCitation":"[8], [11]","previouslyFormattedCitation":"[8], [11]"},"properties":{"noteIndex":0},"schema":"https://github.com/citation-style-language/schema/raw/master/csl-citation.json"}</w:instrText>
      </w:r>
      <w:r w:rsidRPr="00167707">
        <w:rPr>
          <w:rFonts w:asciiTheme="minorHAnsi" w:hAnsiTheme="minorHAnsi" w:cstheme="minorHAnsi"/>
          <w:sz w:val="24"/>
          <w:szCs w:val="24"/>
          <w:lang w:val="en-GB"/>
        </w:rPr>
        <w:fldChar w:fldCharType="separate"/>
      </w:r>
      <w:r w:rsidRPr="00167707">
        <w:rPr>
          <w:rFonts w:asciiTheme="minorHAnsi" w:hAnsiTheme="minorHAnsi" w:cstheme="minorHAnsi"/>
          <w:noProof/>
          <w:sz w:val="24"/>
          <w:szCs w:val="24"/>
          <w:lang w:val="en-GB"/>
        </w:rPr>
        <w:t>[8], [11]</w:t>
      </w:r>
      <w:r w:rsidRPr="00167707">
        <w:rPr>
          <w:rFonts w:asciiTheme="minorHAnsi" w:hAnsiTheme="minorHAnsi" w:cstheme="minorHAnsi"/>
          <w:sz w:val="24"/>
          <w:szCs w:val="24"/>
          <w:lang w:val="en-GB"/>
        </w:rPr>
        <w:fldChar w:fldCharType="end"/>
      </w:r>
      <w:r w:rsidRPr="00167707">
        <w:rPr>
          <w:rFonts w:asciiTheme="minorHAnsi" w:hAnsiTheme="minorHAnsi" w:cstheme="minorHAnsi"/>
          <w:sz w:val="24"/>
          <w:szCs w:val="24"/>
          <w:lang w:val="en-GB"/>
        </w:rPr>
        <w:t xml:space="preserve">. </w:t>
      </w:r>
    </w:p>
    <w:p w14:paraId="764DEBC6" w14:textId="77777777" w:rsidR="001967A5" w:rsidRPr="00167707" w:rsidRDefault="001967A5" w:rsidP="001967A5">
      <w:pPr>
        <w:pStyle w:val="Els-body-text"/>
        <w:ind w:firstLine="0"/>
        <w:rPr>
          <w:rFonts w:asciiTheme="minorHAnsi" w:hAnsiTheme="minorHAnsi" w:cstheme="minorHAnsi"/>
          <w:sz w:val="24"/>
          <w:szCs w:val="24"/>
          <w:lang w:val="en-GB"/>
        </w:rPr>
      </w:pPr>
      <w:r w:rsidRPr="00167707">
        <w:rPr>
          <w:rFonts w:asciiTheme="minorHAnsi" w:hAnsiTheme="minorHAnsi" w:cstheme="minorHAnsi"/>
          <w:sz w:val="24"/>
          <w:szCs w:val="24"/>
          <w:lang w:val="en-GB"/>
        </w:rPr>
        <w:t xml:space="preserve">      </w:t>
      </w:r>
      <w:r w:rsidRPr="00167707">
        <w:rPr>
          <w:rFonts w:asciiTheme="minorHAnsi" w:hAnsiTheme="minorHAnsi" w:cstheme="minorHAnsi"/>
          <w:i/>
          <w:sz w:val="24"/>
          <w:szCs w:val="24"/>
          <w:lang w:val="en-GB"/>
        </w:rPr>
        <w:t>Screen printing</w:t>
      </w:r>
      <w:r w:rsidRPr="00167707">
        <w:rPr>
          <w:rFonts w:asciiTheme="minorHAnsi" w:hAnsiTheme="minorHAnsi" w:cstheme="minorHAnsi"/>
          <w:sz w:val="24"/>
          <w:szCs w:val="24"/>
          <w:lang w:val="en-GB"/>
        </w:rPr>
        <w:t xml:space="preserve"> (SP) is a direct contact printing technique transferring ink onto a substrate (e.g. paper, glass, plastics, fabrics, etc.) by using a mesh screen with apertures. The open meshes result in the appropriate stencil or printing image while the impermeable coating of the surrounding area blocks the ink deposition </w:t>
      </w:r>
      <w:r w:rsidRPr="00167707">
        <w:rPr>
          <w:rFonts w:asciiTheme="minorHAnsi" w:hAnsiTheme="minorHAnsi" w:cstheme="minorHAnsi"/>
          <w:sz w:val="24"/>
          <w:szCs w:val="24"/>
          <w:lang w:val="en-GB"/>
        </w:rPr>
        <w:fldChar w:fldCharType="begin" w:fldLock="1"/>
      </w:r>
      <w:r w:rsidRPr="00167707">
        <w:rPr>
          <w:rFonts w:asciiTheme="minorHAnsi" w:hAnsiTheme="minorHAnsi" w:cstheme="minorHAnsi"/>
          <w:sz w:val="24"/>
          <w:szCs w:val="24"/>
          <w:lang w:val="en-GB"/>
        </w:rPr>
        <w:instrText>ADDIN CSL_CITATION {"citationItems":[{"id":"ITEM-1","itemData":{"author":[{"dropping-particle":"","family":"Cruz","given":"Sílvia Manuela Ferreira","non-dropping-particle":"","parse-names":false,"suffix":""},{"dropping-particle":"","family":"Rocha","given":"Luís A","non-dropping-particle":"","parse-names":false,"suffix":""},{"dropping-particle":"","family":"Viana","given":"Júlio C","non-dropping-particle":"","parse-names":false,"suffix":""}],"container-title":"Flexible Electronics","id":"ITEM-1","issued":{"date-parts":[["2018"]]},"publisher":"IntechOpen","title":"Printing technologies on flexible substrates for printed electronics","type":"chapter"},"uris":["http://www.mendeley.com/documents/?uuid=c2f5fc87-e41b-450c-a061-187665a6f68d"]}],"mendeley":{"formattedCitation":"[12]","plainTextFormattedCitation":"[12]","previouslyFormattedCitation":"[12]"},"properties":{"noteIndex":0},"schema":"https://github.com/citation-style-language/schema/raw/master/csl-citation.json"}</w:instrText>
      </w:r>
      <w:r w:rsidRPr="00167707">
        <w:rPr>
          <w:rFonts w:asciiTheme="minorHAnsi" w:hAnsiTheme="minorHAnsi" w:cstheme="minorHAnsi"/>
          <w:sz w:val="24"/>
          <w:szCs w:val="24"/>
          <w:lang w:val="en-GB"/>
        </w:rPr>
        <w:fldChar w:fldCharType="separate"/>
      </w:r>
      <w:r w:rsidRPr="00167707">
        <w:rPr>
          <w:rFonts w:asciiTheme="minorHAnsi" w:hAnsiTheme="minorHAnsi" w:cstheme="minorHAnsi"/>
          <w:noProof/>
          <w:sz w:val="24"/>
          <w:szCs w:val="24"/>
          <w:lang w:val="en-GB"/>
        </w:rPr>
        <w:t>[12]</w:t>
      </w:r>
      <w:r w:rsidRPr="00167707">
        <w:rPr>
          <w:rFonts w:asciiTheme="minorHAnsi" w:hAnsiTheme="minorHAnsi" w:cstheme="minorHAnsi"/>
          <w:sz w:val="24"/>
          <w:szCs w:val="24"/>
          <w:lang w:val="en-GB"/>
        </w:rPr>
        <w:fldChar w:fldCharType="end"/>
      </w:r>
      <w:r w:rsidRPr="00167707">
        <w:rPr>
          <w:rFonts w:asciiTheme="minorHAnsi" w:hAnsiTheme="minorHAnsi" w:cstheme="minorHAnsi"/>
          <w:sz w:val="24"/>
          <w:szCs w:val="24"/>
          <w:lang w:val="en-GB"/>
        </w:rPr>
        <w:t xml:space="preserve">. This printing technique uses high viscous (100-100000 </w:t>
      </w:r>
      <w:proofErr w:type="spellStart"/>
      <w:r w:rsidRPr="00167707">
        <w:rPr>
          <w:rFonts w:asciiTheme="minorHAnsi" w:hAnsiTheme="minorHAnsi" w:cstheme="minorHAnsi"/>
          <w:sz w:val="24"/>
          <w:szCs w:val="24"/>
          <w:lang w:val="en-GB"/>
        </w:rPr>
        <w:t>mPa.s</w:t>
      </w:r>
      <w:proofErr w:type="spellEnd"/>
      <w:r w:rsidRPr="00167707">
        <w:rPr>
          <w:rFonts w:asciiTheme="minorHAnsi" w:hAnsiTheme="minorHAnsi" w:cstheme="minorHAnsi"/>
          <w:sz w:val="24"/>
          <w:szCs w:val="24"/>
          <w:lang w:val="en-GB"/>
        </w:rPr>
        <w:t xml:space="preserve">), thixotropic (shear thinning) inks resulting in a rectangular cross-sectional morphology of the printed pattern </w:t>
      </w:r>
      <w:r w:rsidRPr="00167707">
        <w:rPr>
          <w:rFonts w:asciiTheme="minorHAnsi" w:hAnsiTheme="minorHAnsi" w:cstheme="minorHAnsi"/>
          <w:sz w:val="24"/>
          <w:szCs w:val="24"/>
          <w:lang w:val="en-GB"/>
        </w:rPr>
        <w:fldChar w:fldCharType="begin" w:fldLock="1"/>
      </w:r>
      <w:r w:rsidRPr="00167707">
        <w:rPr>
          <w:rFonts w:asciiTheme="minorHAnsi" w:hAnsiTheme="minorHAnsi" w:cstheme="minorHAnsi"/>
          <w:sz w:val="24"/>
          <w:szCs w:val="24"/>
          <w:lang w:val="en-GB"/>
        </w:rPr>
        <w:instrText>ADDIN CSL_CITATION {"citationItems":[{"id":"ITEM-1","itemData":{"ISSN":"1556-276X","author":[{"dropping-particle":"","family":"Ding","given":"Jin","non-dropping-particle":"","parse-names":false,"suffix":""},{"dropping-particle":"","family":"Liu","given":"Jun","non-dropping-particle":"","parse-names":false,"suffix":""},{"dropping-particle":"","family":"Tian","given":"Qingyong","non-dropping-particle":"","parse-names":false,"suffix":""},{"dropping-particle":"","family":"Wu","given":"Zhaohui","non-dropping-particle":"","parse-names":false,"suffix":""},{"dropping-particle":"","family":"Yao","given":"Weijing","non-dropping-particle":"","parse-names":false,"suffix":""},{"dropping-particle":"","family":"Dai","given":"Zhigao","non-dropping-particle":"","parse-names":false,"suffix":""},{"dropping-particle":"","family":"Liu","given":"Li","non-dropping-particle":"","parse-names":false,"suffix":""},{"dropping-particle":"","family":"Wu","given":"Wei","non-dropping-particle":"","parse-names":false,"suffix":""}],"container-title":"Nanoscale research letters","id":"ITEM-1","issue":"1","issued":{"date-parts":[["2016"]]},"page":"1-8","publisher":"SpringerOpen","title":"Preparing of highly conductive patterns on flexible substrates by screen printing of silver nanoparticles with different size distribution","type":"article-journal","volume":"11"},"uris":["http://www.mendeley.com/documents/?uuid=1aef5741-3a14-48aa-9e77-af16fcc7855e"]}],"mendeley":{"formattedCitation":"[13]","plainTextFormattedCitation":"[13]","previouslyFormattedCitation":"[13]"},"properties":{"noteIndex":0},"schema":"https://github.com/citation-style-language/schema/raw/master/csl-citation.json"}</w:instrText>
      </w:r>
      <w:r w:rsidRPr="00167707">
        <w:rPr>
          <w:rFonts w:asciiTheme="minorHAnsi" w:hAnsiTheme="minorHAnsi" w:cstheme="minorHAnsi"/>
          <w:sz w:val="24"/>
          <w:szCs w:val="24"/>
          <w:lang w:val="en-GB"/>
        </w:rPr>
        <w:fldChar w:fldCharType="separate"/>
      </w:r>
      <w:r w:rsidRPr="00167707">
        <w:rPr>
          <w:rFonts w:asciiTheme="minorHAnsi" w:hAnsiTheme="minorHAnsi" w:cstheme="minorHAnsi"/>
          <w:noProof/>
          <w:sz w:val="24"/>
          <w:szCs w:val="24"/>
          <w:lang w:val="en-GB"/>
        </w:rPr>
        <w:t>[13]</w:t>
      </w:r>
      <w:r w:rsidRPr="00167707">
        <w:rPr>
          <w:rFonts w:asciiTheme="minorHAnsi" w:hAnsiTheme="minorHAnsi" w:cstheme="minorHAnsi"/>
          <w:sz w:val="24"/>
          <w:szCs w:val="24"/>
          <w:lang w:val="en-GB"/>
        </w:rPr>
        <w:fldChar w:fldCharType="end"/>
      </w:r>
      <w:r w:rsidRPr="00167707">
        <w:rPr>
          <w:rFonts w:asciiTheme="minorHAnsi" w:hAnsiTheme="minorHAnsi" w:cstheme="minorHAnsi"/>
          <w:sz w:val="24"/>
          <w:szCs w:val="24"/>
          <w:lang w:val="en-GB"/>
        </w:rPr>
        <w:t xml:space="preserve">. A broad range of functional materials can be deposited, such as metal inks (Ag, Cu, etc.), polymeric inks (e.g. PEDOT:PSS), carbon-based inks, dielectrics… When applying an ink onto a substrate, the squeegee (rubber blade) is moved across the screen, thereby filling the mesh openings with ink. In this forward movement, the screen is momentarily forced to the substrate and the ink is deposited by capillary forces. The blade finally scrapes the ink excess to its initial position and the printing process can be repeated several times to print multiple layers. The maximum printing resolution is tens of microns and the layer thickness of one pass ranges from a few µm to 100 µm, depending on the screen’s mesh size. The main SP parameters include the screen dimensions (e.g. mesh size, mesh thickness…), the printing speed, the squeegee pressure and - hardness, as well as the snap-off distance </w:t>
      </w:r>
      <w:r w:rsidRPr="00167707">
        <w:rPr>
          <w:rFonts w:asciiTheme="minorHAnsi" w:hAnsiTheme="minorHAnsi" w:cstheme="minorHAnsi"/>
          <w:sz w:val="24"/>
          <w:szCs w:val="24"/>
          <w:lang w:val="en-GB"/>
        </w:rPr>
        <w:fldChar w:fldCharType="begin" w:fldLock="1"/>
      </w:r>
      <w:r w:rsidRPr="00167707">
        <w:rPr>
          <w:rFonts w:asciiTheme="minorHAnsi" w:hAnsiTheme="minorHAnsi" w:cstheme="minorHAnsi"/>
          <w:sz w:val="24"/>
          <w:szCs w:val="24"/>
          <w:lang w:val="en-GB"/>
        </w:rPr>
        <w:instrText>ADDIN CSL_CITATION {"citationItems":[{"id":"ITEM-1","itemData":{"ISSN":"0924-4247","author":[{"dropping-particle":"","family":"Fasolt","given":"Bettina","non-dropping-particle":"","parse-names":false,"suffix":""},{"dropping-particle":"","family":"Hodgins","given":"Micah","non-dropping-particle":"","parse-names":false,"suffix":""},{"dropping-particle":"","family":"Rizzello","given":"Gianluca","non-dropping-particle":"","parse-names":false,"suffix":""},{"dropping-particle":"","family":"Seelecke","given":"Stefan","non-dropping-particle":"","parse-names":false,"suffix":""}],"container-title":"Sensors and Actuators A: Physical","id":"ITEM-1","issued":{"date-parts":[["2017"]]},"page":"10-19","publisher":"Elsevier","title":"Effect of screen printing parameters on sensor and actuator performance of dielectric elastomer (DE) membranes","type":"article-journal","volume":"265"},"uris":["http://www.mendeley.com/documents/?uuid=2d717363-38fc-4a54-9ca5-c2d32e218341"]}],"mendeley":{"formattedCitation":"[14]","plainTextFormattedCitation":"[14]","previouslyFormattedCitation":"[14]"},"properties":{"noteIndex":0},"schema":"https://github.com/citation-style-language/schema/raw/master/csl-citation.json"}</w:instrText>
      </w:r>
      <w:r w:rsidRPr="00167707">
        <w:rPr>
          <w:rFonts w:asciiTheme="minorHAnsi" w:hAnsiTheme="minorHAnsi" w:cstheme="minorHAnsi"/>
          <w:sz w:val="24"/>
          <w:szCs w:val="24"/>
          <w:lang w:val="en-GB"/>
        </w:rPr>
        <w:fldChar w:fldCharType="separate"/>
      </w:r>
      <w:r w:rsidRPr="00167707">
        <w:rPr>
          <w:rFonts w:asciiTheme="minorHAnsi" w:hAnsiTheme="minorHAnsi" w:cstheme="minorHAnsi"/>
          <w:noProof/>
          <w:sz w:val="24"/>
          <w:szCs w:val="24"/>
          <w:lang w:val="en-GB"/>
        </w:rPr>
        <w:t>[14]</w:t>
      </w:r>
      <w:r w:rsidRPr="00167707">
        <w:rPr>
          <w:rFonts w:asciiTheme="minorHAnsi" w:hAnsiTheme="minorHAnsi" w:cstheme="minorHAnsi"/>
          <w:sz w:val="24"/>
          <w:szCs w:val="24"/>
          <w:lang w:val="en-GB"/>
        </w:rPr>
        <w:fldChar w:fldCharType="end"/>
      </w:r>
      <w:r w:rsidRPr="00167707">
        <w:rPr>
          <w:rFonts w:asciiTheme="minorHAnsi" w:hAnsiTheme="minorHAnsi" w:cstheme="minorHAnsi"/>
          <w:sz w:val="24"/>
          <w:szCs w:val="24"/>
          <w:lang w:val="en-GB"/>
        </w:rPr>
        <w:t xml:space="preserve">. In addition, rotary SP can significantly increase the printing speed (&gt; 100 m/min) using a stationary positioned squeegee placed inside a cylindrical screen that rotates at the same rate as the web. This SP method is suitable for large-scale production because of its reliability, but on the other hand it is more expensive and challenging to set up </w:t>
      </w:r>
      <w:r w:rsidRPr="00167707">
        <w:rPr>
          <w:rFonts w:asciiTheme="minorHAnsi" w:hAnsiTheme="minorHAnsi" w:cstheme="minorHAnsi"/>
          <w:sz w:val="24"/>
          <w:szCs w:val="24"/>
          <w:lang w:val="en-GB"/>
        </w:rPr>
        <w:fldChar w:fldCharType="begin" w:fldLock="1"/>
      </w:r>
      <w:r w:rsidRPr="00167707">
        <w:rPr>
          <w:rFonts w:asciiTheme="minorHAnsi" w:hAnsiTheme="minorHAnsi" w:cstheme="minorHAnsi"/>
          <w:sz w:val="24"/>
          <w:szCs w:val="24"/>
          <w:lang w:val="en-GB"/>
        </w:rPr>
        <w:instrText>ADDIN CSL_CITATION {"citationItems":[{"id":"ITEM-1","itemData":{"author":[{"dropping-particle":"","family":"Roth","given":"B","non-dropping-particle":"","parse-names":false,"suffix":""},{"dropping-particle":"","family":"Søndergaard","given":"R","non-dropping-particle":"","parse-names":false,"suffix":""},{"dropping-particle":"","family":"Krebs","given":"F","non-dropping-particle":"","parse-names":false,"suffix":""}],"container-title":"Handbook of Flexible Organic Electronics: Materials, Manufacturing and Applications","id":"ITEM-1","issued":{"date-parts":[["2014"]]},"page":"171-192","publisher":"Woodhead Publishing","title":"Roll-to-roll printing and coating techniques for manufacturing large-area flexible organic","type":"article-journal"},"uris":["http://www.mendeley.com/documents/?uuid=b4a500bd-7859-4cf2-883c-0450f97dea04"]}],"mendeley":{"formattedCitation":"[15]","plainTextFormattedCitation":"[15]","previouslyFormattedCitation":"[15]"},"properties":{"noteIndex":0},"schema":"https://github.com/citation-style-language/schema/raw/master/csl-citation.json"}</w:instrText>
      </w:r>
      <w:r w:rsidRPr="00167707">
        <w:rPr>
          <w:rFonts w:asciiTheme="minorHAnsi" w:hAnsiTheme="minorHAnsi" w:cstheme="minorHAnsi"/>
          <w:sz w:val="24"/>
          <w:szCs w:val="24"/>
          <w:lang w:val="en-GB"/>
        </w:rPr>
        <w:fldChar w:fldCharType="separate"/>
      </w:r>
      <w:r w:rsidRPr="00167707">
        <w:rPr>
          <w:rFonts w:asciiTheme="minorHAnsi" w:hAnsiTheme="minorHAnsi" w:cstheme="minorHAnsi"/>
          <w:noProof/>
          <w:sz w:val="24"/>
          <w:szCs w:val="24"/>
          <w:lang w:val="en-GB"/>
        </w:rPr>
        <w:t>[15]</w:t>
      </w:r>
      <w:r w:rsidRPr="00167707">
        <w:rPr>
          <w:rFonts w:asciiTheme="minorHAnsi" w:hAnsiTheme="minorHAnsi" w:cstheme="minorHAnsi"/>
          <w:sz w:val="24"/>
          <w:szCs w:val="24"/>
          <w:lang w:val="en-GB"/>
        </w:rPr>
        <w:fldChar w:fldCharType="end"/>
      </w:r>
      <w:r w:rsidRPr="00167707">
        <w:rPr>
          <w:rFonts w:asciiTheme="minorHAnsi" w:hAnsiTheme="minorHAnsi" w:cstheme="minorHAnsi"/>
          <w:sz w:val="24"/>
          <w:szCs w:val="24"/>
          <w:lang w:val="en-GB"/>
        </w:rPr>
        <w:t>.</w:t>
      </w:r>
    </w:p>
    <w:p w14:paraId="265B0B22" w14:textId="77777777" w:rsidR="001967A5" w:rsidRPr="00167707" w:rsidRDefault="001967A5" w:rsidP="001967A5">
      <w:pPr>
        <w:pStyle w:val="NoSpacing"/>
        <w:jc w:val="both"/>
        <w:rPr>
          <w:rFonts w:cstheme="minorHAnsi"/>
          <w:sz w:val="24"/>
          <w:szCs w:val="24"/>
          <w:lang w:val="en-GB"/>
        </w:rPr>
      </w:pPr>
      <w:r w:rsidRPr="00167707">
        <w:rPr>
          <w:rFonts w:cstheme="minorHAnsi"/>
          <w:sz w:val="24"/>
          <w:szCs w:val="24"/>
          <w:lang w:val="en-GB"/>
        </w:rPr>
        <w:t xml:space="preserve">     Aerosol Jet</w:t>
      </w:r>
      <w:r w:rsidRPr="00167707">
        <w:rPr>
          <w:rFonts w:cstheme="minorHAnsi"/>
          <w:sz w:val="24"/>
          <w:szCs w:val="24"/>
          <w:vertAlign w:val="superscript"/>
          <w:lang w:val="en-GB"/>
        </w:rPr>
        <w:t xml:space="preserve">® </w:t>
      </w:r>
      <w:r w:rsidRPr="00167707">
        <w:rPr>
          <w:rFonts w:cstheme="minorHAnsi"/>
          <w:sz w:val="24"/>
          <w:szCs w:val="24"/>
          <w:lang w:val="en-GB"/>
        </w:rPr>
        <w:t>Printing is used extensively as a  tool for Rapid Prototyping and customization in many different sectors of industries whereas Screen Printing is especially implemented for mass customization and production. Both techniques are well known but their output yield is still inferior when compared to the conventional electronics production techniques. AJ</w:t>
      </w:r>
      <w:r w:rsidRPr="00167707">
        <w:rPr>
          <w:rFonts w:cstheme="minorHAnsi"/>
          <w:sz w:val="24"/>
          <w:szCs w:val="24"/>
          <w:vertAlign w:val="superscript"/>
          <w:lang w:val="en-GB"/>
        </w:rPr>
        <w:t>®</w:t>
      </w:r>
      <w:r w:rsidRPr="00167707">
        <w:rPr>
          <w:rFonts w:cstheme="minorHAnsi"/>
          <w:sz w:val="24"/>
          <w:szCs w:val="24"/>
          <w:lang w:val="en-GB"/>
        </w:rPr>
        <w:t xml:space="preserve">P is successfully applied in 3D printing of 5G antennas for cell phone communication  whereas SP is extensively used for batteries, screens and lighting applications. </w:t>
      </w:r>
      <w:r w:rsidRPr="00167707">
        <w:rPr>
          <w:rFonts w:cstheme="minorHAnsi"/>
          <w:sz w:val="24"/>
          <w:szCs w:val="24"/>
          <w:lang w:val="en-GB"/>
        </w:rPr>
        <w:fldChar w:fldCharType="begin" w:fldLock="1"/>
      </w:r>
      <w:r w:rsidRPr="00167707">
        <w:rPr>
          <w:rFonts w:cstheme="minorHAnsi"/>
          <w:sz w:val="24"/>
          <w:szCs w:val="24"/>
          <w:lang w:val="en-GB"/>
        </w:rPr>
        <w:instrText>ADDIN CSL_CITATION {"citationItems":[{"id":"ITEM-1","itemData":{"DOI":"10.1002/admt.201700241","ISSN":"2365-709X","abstract":"Abstract In recent years, skin-like pressure sensors with high sensitivity and excellent flexibility are widely demonstrated for electronic skins. However, most of the reported skin-like pressure sensors are still based on airtight films, resulting in limited air permeability. Herein, cost-effective and capable processes of large-scale production are reported for lightweight and breathable pressure sensors based on nanofiber membranes (NM). The pressure sensor is composed of a layer-by-layer structure of poly(vinylidene fluoride) NM for substrates, silver nanowires for electrodes, and thermoplastic polyurethane NM for the dielectric layer through screen printing and ultrasonic bonding techniques. Benefiting from the high porosity of NM, the capacitive pressure sensor possesses unique performance, including a superior sensitivity of 4.2 kPa?1, a fast response time (&lt;26 ms), an ultralow detection limit (1.6 Pa), and excellent breathability (Gurley value = 17.3 s/100 mL). Furthermore, the pressure sensor is not only applicable to monitor human physiological signals, but also to detect spatial pressure distribution. These results indicate that the breathable and screen-print pressure sensor is promising for electronic skins with air permeability.","author":[{"dropping-particle":"","family":"Yang","given":"Wei","non-dropping-particle":"","parse-names":false,"suffix":""},{"dropping-particle":"","family":"Li","given":"Nian-Wu","non-dropping-particle":"","parse-names":false,"suffix":""},{"dropping-particle":"","family":"Zhao","given":"Shuyu","non-dropping-particle":"","parse-names":false,"suffix":""},{"dropping-particle":"","family":"Yuan","given":"Zuqing","non-dropping-particle":"","parse-names":false,"suffix":""},{"dropping-particle":"","family":"Wang","given":"Jiaona","non-dropping-particle":"","parse-names":false,"suffix":""},{"dropping-particle":"","family":"Du","given":"Xinyu","non-dropping-particle":"","parse-names":false,"suffix":""},{"dropping-particle":"","family":"Wang","given":"Bin","non-dropping-particle":"","parse-names":false,"suffix":""},{"dropping-particle":"","family":"Cao","given":"Ran","non-dropping-particle":"","parse-names":false,"suffix":""},{"dropping-particle":"","family":"Li","given":"Xiuyan","non-dropping-particle":"","parse-names":false,"suffix":""},{"dropping-particle":"","family":"Xu","given":"Weihua","non-dropping-particle":"","parse-names":false,"suffix":""},{"dropping-particle":"","family":"Wang","given":"Zhong Lin","non-dropping-particle":"","parse-names":false,"suffix":""},{"dropping-particle":"","family":"Li","given":"Congju","non-dropping-particle":"","parse-names":false,"suffix":""}],"container-title":"Advanced Materials Technologies","id":"ITEM-1","issue":"2","issued":{"date-parts":[["2018","2","1"]]},"note":"doi: 10.1002/admt.201700241","page":"1700241","publisher":"John Wiley &amp; Sons, Ltd","title":"A Breathable and Screen-Printed Pressure Sensor Based on Nanofiber Membranes for Electronic Skins","type":"article-journal","volume":"3"},"uris":["http://www.mendeley.com/documents/?uuid=bfbb3723-979d-46ac-940b-308e45a4a526"]},{"id":"ITEM-2","itemData":{"DOI":"10.1021/acsnano.8b02477","ISSN":"1936-0851","author":[{"dropping-particle":"","family":"Cao","given":"Ran","non-dropping-particle":"","parse-names":false,"suffix":""},{"dropping-particle":"","family":"Pu","given":"Xianjie","non-dropping-particle":"","parse-names":false,"suffix":""},{"dropping-particle":"","family":"Du","given":"Xinyu","non-dropping-particle":"","parse-names":false,"suffix":""},{"dropping-particle":"","family":"Yang","given":"Wei","non-dropping-particle":"","parse-names":false,"suffix":""},{"dropping-particle":"","family":"Wang","given":"Jiaona","non-dropping-particle":"","parse-names":false,"suffix":""},{"dropping-particle":"","family":"Guo","given":"Hengyu","non-dropping-particle":"","parse-names":false,"suffix":""},{"dropping-particle":"","family":"Zhao","given":"Shuyu","non-dropping-particle":"","parse-names":false,"suffix":""},{"dropping-particle":"","family":"Yuan","given":"Zuqing","non-dropping-particle":"","parse-names":false,"suffix":""},{"dropping-particle":"","family":"Zhang","given":"Chi","non-dropping-particle":"","parse-names":false,"suffix":""},{"dropping-particle":"","family":"Li","given":"Congju","non-dropping-particle":"","parse-names":false,"suffix":""},{"dropping-particle":"","family":"Wang","given":"Zhong Lin","non-dropping-particle":"","parse-names":false,"suffix":""}],"container-title":"ACS Nano","id":"ITEM-2","issue":"6","issued":{"date-parts":[["2018","6","26"]]},"note":"doi: 10.1021/acsnano.8b02477","page":"5190-5196","publisher":"American Chemical Society","title":"Screen-Printed Washable Electronic Textiles as Self-Powered Touch/Gesture Tribo-Sensors for Intelligent Human–Machine Interaction","type":"article-journal","volume":"12"},"uris":["http://www.mendeley.com/documents/?uuid=f9fe40e1-e01c-4450-abf7-560bc44f8e05"]}],"mendeley":{"formattedCitation":"[16], [17]","plainTextFormattedCitation":"[16], [17]","previouslyFormattedCitation":"[16], [17]"},"properties":{"noteIndex":0},"schema":"https://github.com/citation-style-language/schema/raw/master/csl-citation.json"}</w:instrText>
      </w:r>
      <w:r w:rsidRPr="00167707">
        <w:rPr>
          <w:rFonts w:cstheme="minorHAnsi"/>
          <w:sz w:val="24"/>
          <w:szCs w:val="24"/>
          <w:lang w:val="en-GB"/>
        </w:rPr>
        <w:fldChar w:fldCharType="separate"/>
      </w:r>
      <w:r w:rsidRPr="00167707">
        <w:rPr>
          <w:rFonts w:cstheme="minorHAnsi"/>
          <w:noProof/>
          <w:sz w:val="24"/>
          <w:szCs w:val="24"/>
          <w:lang w:val="en-GB"/>
        </w:rPr>
        <w:t>[16], [17]</w:t>
      </w:r>
      <w:r w:rsidRPr="00167707">
        <w:rPr>
          <w:rFonts w:cstheme="minorHAnsi"/>
          <w:sz w:val="24"/>
          <w:szCs w:val="24"/>
          <w:lang w:val="en-GB"/>
        </w:rPr>
        <w:fldChar w:fldCharType="end"/>
      </w:r>
      <w:r w:rsidRPr="00167707">
        <w:rPr>
          <w:rFonts w:cstheme="minorHAnsi"/>
          <w:sz w:val="24"/>
          <w:szCs w:val="24"/>
          <w:lang w:val="en-GB"/>
        </w:rPr>
        <w:t>. Section 1.2 discusses advantages and limitations of PE against conventional electronics production technologies, while  section 1.3 refers to the applications of PE.</w:t>
      </w:r>
    </w:p>
    <w:p w14:paraId="0DC6E91A" w14:textId="77777777" w:rsidR="001967A5" w:rsidRPr="00167707" w:rsidRDefault="001967A5" w:rsidP="001967A5">
      <w:pPr>
        <w:pStyle w:val="Heading3"/>
        <w:numPr>
          <w:ilvl w:val="2"/>
          <w:numId w:val="23"/>
        </w:numPr>
        <w:ind w:left="1224" w:hanging="504"/>
        <w:rPr>
          <w:rFonts w:cstheme="minorHAnsi"/>
          <w:sz w:val="24"/>
          <w:szCs w:val="24"/>
        </w:rPr>
      </w:pPr>
      <w:r w:rsidRPr="00167707">
        <w:rPr>
          <w:rFonts w:cstheme="minorHAnsi"/>
          <w:sz w:val="24"/>
          <w:szCs w:val="24"/>
        </w:rPr>
        <w:t>Conventional Electronics Vs. Printed Electronics technologies</w:t>
      </w:r>
    </w:p>
    <w:p w14:paraId="22E94471" w14:textId="77777777" w:rsidR="001967A5" w:rsidRPr="00167707" w:rsidRDefault="001967A5" w:rsidP="001967A5">
      <w:pPr>
        <w:pStyle w:val="Els-body-text"/>
        <w:ind w:firstLine="0"/>
        <w:rPr>
          <w:rFonts w:asciiTheme="minorHAnsi" w:hAnsiTheme="minorHAnsi" w:cstheme="minorHAnsi"/>
          <w:sz w:val="24"/>
          <w:szCs w:val="24"/>
          <w:lang w:val="en-GB"/>
        </w:rPr>
      </w:pPr>
      <w:r w:rsidRPr="00167707">
        <w:rPr>
          <w:rFonts w:asciiTheme="minorHAnsi" w:hAnsiTheme="minorHAnsi" w:cstheme="minorHAnsi"/>
          <w:sz w:val="24"/>
          <w:szCs w:val="24"/>
          <w:lang w:val="en-GB"/>
        </w:rPr>
        <w:t xml:space="preserve">     Printed Electronics (PE) is a relatively recent technology as compared to conventional electronics manufacturing steps, like photolithography, etching, wire bonding, IC packing, etc. </w:t>
      </w:r>
    </w:p>
    <w:p w14:paraId="69F36D27" w14:textId="77777777" w:rsidR="001967A5" w:rsidRPr="00167707" w:rsidRDefault="001967A5" w:rsidP="001967A5">
      <w:pPr>
        <w:pStyle w:val="Els-body-text"/>
        <w:ind w:right="-28"/>
        <w:rPr>
          <w:rFonts w:asciiTheme="minorHAnsi" w:hAnsiTheme="minorHAnsi" w:cstheme="minorHAnsi"/>
          <w:sz w:val="24"/>
          <w:szCs w:val="24"/>
          <w:lang w:val="en-GB"/>
        </w:rPr>
      </w:pPr>
      <w:r w:rsidRPr="00167707">
        <w:rPr>
          <w:rFonts w:asciiTheme="minorHAnsi" w:hAnsiTheme="minorHAnsi" w:cstheme="minorHAnsi"/>
          <w:sz w:val="24"/>
          <w:szCs w:val="24"/>
          <w:lang w:val="en-GB"/>
        </w:rPr>
        <w:t xml:space="preserve">Still PE offers many advantages, such as low processing and manufacturing cost when dealing with prototyping, product development and small series production. Manufacturing is also more flexible with respect to design, materials and integration opportunities. Also, it does not need cleanroom facilities, unlike lithographic processes. The conventional electronics industry is especially  unable  to produce devices with a form factor – i.e. to fabricate electronic devices which can bend, flex or even stretch and that are integrated in a shapeless substrate (as flexible foil, paper, textile…). </w:t>
      </w:r>
    </w:p>
    <w:p w14:paraId="3AAF63A9" w14:textId="77777777" w:rsidR="001967A5" w:rsidRPr="00167707" w:rsidRDefault="001967A5" w:rsidP="001967A5">
      <w:pPr>
        <w:pStyle w:val="Els-body-text"/>
        <w:ind w:right="-28"/>
        <w:rPr>
          <w:rFonts w:asciiTheme="minorHAnsi" w:hAnsiTheme="minorHAnsi" w:cstheme="minorHAnsi"/>
          <w:sz w:val="24"/>
          <w:szCs w:val="24"/>
          <w:lang w:val="en-GB"/>
        </w:rPr>
      </w:pPr>
      <w:r w:rsidRPr="00167707">
        <w:rPr>
          <w:rFonts w:asciiTheme="minorHAnsi" w:hAnsiTheme="minorHAnsi" w:cstheme="minorHAnsi"/>
          <w:sz w:val="24"/>
          <w:szCs w:val="24"/>
          <w:lang w:val="en-GB"/>
        </w:rPr>
        <w:t xml:space="preserve"> On the other hand, PE also offers a number of limitations. The resolution of the printed tracks is still way lower than the conventional electronics. As an example, the best resolution that AJ</w:t>
      </w:r>
      <w:r w:rsidRPr="00167707">
        <w:rPr>
          <w:rFonts w:asciiTheme="minorHAnsi" w:hAnsiTheme="minorHAnsi" w:cstheme="minorHAnsi"/>
          <w:sz w:val="24"/>
          <w:szCs w:val="24"/>
          <w:vertAlign w:val="superscript"/>
          <w:lang w:val="en-GB"/>
        </w:rPr>
        <w:t>®</w:t>
      </w:r>
      <w:r w:rsidRPr="00167707">
        <w:rPr>
          <w:rFonts w:asciiTheme="minorHAnsi" w:hAnsiTheme="minorHAnsi" w:cstheme="minorHAnsi"/>
          <w:sz w:val="24"/>
          <w:szCs w:val="24"/>
          <w:lang w:val="en-GB"/>
        </w:rPr>
        <w:t xml:space="preserve">P can provide is 10 µm whereas the current EUV (extreme ultraviolet) lithography step can provide a resolution around 20 nm. Even though processes like roll–to–roll can increase the production yield in printed electronics significantly, mass production along with the high accuracy is yet not par level with conventional production techniques. Other limitations of PE over conventional electronics are reliability, durability, down-scaling performance and high-end quality </w:t>
      </w:r>
      <w:r w:rsidRPr="00167707">
        <w:rPr>
          <w:rFonts w:asciiTheme="minorHAnsi" w:hAnsiTheme="minorHAnsi" w:cstheme="minorHAnsi"/>
          <w:sz w:val="24"/>
          <w:szCs w:val="24"/>
          <w:lang w:val="en-GB"/>
        </w:rPr>
        <w:fldChar w:fldCharType="begin" w:fldLock="1"/>
      </w:r>
      <w:r w:rsidRPr="00167707">
        <w:rPr>
          <w:rFonts w:asciiTheme="minorHAnsi" w:hAnsiTheme="minorHAnsi" w:cstheme="minorHAnsi"/>
          <w:sz w:val="24"/>
          <w:szCs w:val="24"/>
          <w:lang w:val="en-GB"/>
        </w:rPr>
        <w:instrText>ADDIN CSL_CITATION {"citationItems":[{"id":"ITEM-1","itemData":{"ISBN":"9781461496243","author":[{"dropping-particle":"","family":"Suganuma","given":"Katsuaki","non-dropping-particle":"","parse-names":false,"suffix":""}],"id":"ITEM-1","issued":{"date-parts":[["2014"]]},"title":"Introduction to printed electronics (SpringerBriefs in electrical and computer engineering)","type":"book"},"uris":["http://www.mendeley.com/documents/?uuid=471ee44e-df9b-4422-9211-c6b327398dcc"]},{"id":"ITEM-2","itemData":{"author":[{"dropping-particle":"","family":"Cui","given":"Zheng","non-dropping-particle":"","parse-names":false,"suffix":""}],"container-title":"Printed Electronics: Materials, Technologies and Applications","id":"ITEM-2","issued":{"date-parts":[["2016"]]},"page":"316-338","publisher":"Wiley Online Library","title":"Applications and future prospects of printed electronics","type":"chapter"},"uris":["http://www.mendeley.com/documents/?uuid=21b808ee-57fa-464c-aa5b-430e80a836f5"]}],"mendeley":{"formattedCitation":"[1], [18]","plainTextFormattedCitation":"[1], [18]","previouslyFormattedCitation":"[1], [18]"},"properties":{"noteIndex":0},"schema":"https://github.com/citation-style-language/schema/raw/master/csl-citation.json"}</w:instrText>
      </w:r>
      <w:r w:rsidRPr="00167707">
        <w:rPr>
          <w:rFonts w:asciiTheme="minorHAnsi" w:hAnsiTheme="minorHAnsi" w:cstheme="minorHAnsi"/>
          <w:sz w:val="24"/>
          <w:szCs w:val="24"/>
          <w:lang w:val="en-GB"/>
        </w:rPr>
        <w:fldChar w:fldCharType="separate"/>
      </w:r>
      <w:r w:rsidRPr="00167707">
        <w:rPr>
          <w:rFonts w:asciiTheme="minorHAnsi" w:hAnsiTheme="minorHAnsi" w:cstheme="minorHAnsi"/>
          <w:noProof/>
          <w:sz w:val="24"/>
          <w:szCs w:val="24"/>
          <w:lang w:val="en-GB"/>
        </w:rPr>
        <w:t>[1], [18]</w:t>
      </w:r>
      <w:r w:rsidRPr="00167707">
        <w:rPr>
          <w:rFonts w:asciiTheme="minorHAnsi" w:hAnsiTheme="minorHAnsi" w:cstheme="minorHAnsi"/>
          <w:sz w:val="24"/>
          <w:szCs w:val="24"/>
          <w:lang w:val="en-GB"/>
        </w:rPr>
        <w:fldChar w:fldCharType="end"/>
      </w:r>
      <w:r w:rsidRPr="00167707">
        <w:rPr>
          <w:rFonts w:asciiTheme="minorHAnsi" w:hAnsiTheme="minorHAnsi" w:cstheme="minorHAnsi"/>
          <w:sz w:val="24"/>
          <w:szCs w:val="24"/>
          <w:lang w:val="en-GB"/>
        </w:rPr>
        <w:t>.</w:t>
      </w:r>
    </w:p>
    <w:p w14:paraId="758F12D9" w14:textId="77777777" w:rsidR="001967A5" w:rsidRPr="00167707" w:rsidRDefault="001967A5" w:rsidP="001967A5">
      <w:pPr>
        <w:pStyle w:val="Heading3"/>
        <w:numPr>
          <w:ilvl w:val="2"/>
          <w:numId w:val="23"/>
        </w:numPr>
        <w:ind w:left="1224" w:hanging="504"/>
        <w:rPr>
          <w:rFonts w:cstheme="minorHAnsi"/>
          <w:sz w:val="24"/>
          <w:szCs w:val="24"/>
        </w:rPr>
      </w:pPr>
      <w:r w:rsidRPr="00167707">
        <w:rPr>
          <w:rFonts w:cstheme="minorHAnsi"/>
          <w:sz w:val="24"/>
          <w:szCs w:val="24"/>
        </w:rPr>
        <w:t xml:space="preserve">    Applications of Printed Electronics</w:t>
      </w:r>
    </w:p>
    <w:p w14:paraId="0CD3017A" w14:textId="77777777" w:rsidR="001967A5" w:rsidRPr="00167707" w:rsidRDefault="001967A5" w:rsidP="001967A5">
      <w:pPr>
        <w:pStyle w:val="Els-body-text"/>
        <w:ind w:firstLine="0"/>
        <w:rPr>
          <w:rFonts w:asciiTheme="minorHAnsi" w:hAnsiTheme="minorHAnsi" w:cstheme="minorHAnsi"/>
          <w:sz w:val="24"/>
          <w:szCs w:val="24"/>
          <w:lang w:val="en-GB"/>
        </w:rPr>
      </w:pPr>
      <w:r w:rsidRPr="00167707">
        <w:rPr>
          <w:rFonts w:asciiTheme="minorHAnsi" w:hAnsiTheme="minorHAnsi" w:cstheme="minorHAnsi"/>
          <w:sz w:val="24"/>
          <w:szCs w:val="24"/>
          <w:lang w:val="en-GB"/>
        </w:rPr>
        <w:t xml:space="preserve">   Printed Electronics has a diverse range of applications: pressure, humidity, temperature, chemical, etc. printed sensors, antennas, thin–film transistors, photovoltaics, active and passive components, interconnects, batteries, etc. </w:t>
      </w:r>
      <w:r w:rsidRPr="00167707">
        <w:rPr>
          <w:rFonts w:asciiTheme="minorHAnsi" w:hAnsiTheme="minorHAnsi" w:cstheme="minorHAnsi"/>
          <w:sz w:val="24"/>
          <w:szCs w:val="24"/>
          <w:lang w:val="en-GB"/>
        </w:rPr>
        <w:fldChar w:fldCharType="begin" w:fldLock="1"/>
      </w:r>
      <w:r w:rsidRPr="00167707">
        <w:rPr>
          <w:rFonts w:asciiTheme="minorHAnsi" w:hAnsiTheme="minorHAnsi" w:cstheme="minorHAnsi"/>
          <w:sz w:val="24"/>
          <w:szCs w:val="24"/>
          <w:lang w:val="en-GB"/>
        </w:rPr>
        <w:instrText>ADDIN CSL_CITATION {"citationItems":[{"id":"ITEM-1","itemData":{"author":[{"dropping-particle":"","family":"Cui","given":"Zheng","non-dropping-particle":"","parse-names":false,"suffix":""}],"container-title":"Printed Electronics: Materials, Technologies and Applications","id":"ITEM-1","issued":{"date-parts":[["2016"]]},"page":"316-338","publisher":"Wiley Online Library","title":"Applications and future prospects of printed electronics","type":"chapter"},"uris":["http://www.mendeley.com/documents/?uuid=21b808ee-57fa-464c-aa5b-430e80a836f5"]},{"id":"ITEM-2","itemData":{"DOI":"10.1109/JSEN.2014.2375203","author":[{"dropping-particle":"","family":"Kessler","given":"Fondazione Bruno","non-dropping-particle":"","parse-names":false,"suffix":""},{"dropping-particle":"","family":"Kessler","given":"Fondazione Bruno","non-dropping-particle":"","parse-names":false,"suffix":""},{"dropping-particle":"","family":"Khan","given":"Saleem","non-dropping-particle":"","parse-names":false,"suffix":""},{"dropping-particle":"","family":"Lorenzelli","given":"Leandro","non-dropping-particle":"","parse-names":false,"suffix":""},{"dropping-particle":"","family":"Dahiya","given":"Ravinder","non-dropping-particle":"","parse-names":false,"suffix":""},{"dropping-particle":"","family":"Member","given":"Senior","non-dropping-particle":"","parse-names":false,"suffix":""}],"container-title":"IEEE sensor Journal","id":"ITEM-2","issue":"June","issued":{"date-parts":[["2015"]]},"page":"3164-3185","title":"Technologies for Printing Sensors and Electronics Over Large Flexible Substrates : A Review Technologies for Printing Sensors and Electronics over Large Flexible Substrates : A Review","type":"article-journal","volume":"15"},"uris":["http://www.mendeley.com/documents/?uuid=0d636a1b-b1d6-44bb-b31b-00cf5a9e56eb"]},{"id":"ITEM-3","itemData":{"author":[{"dropping-particle":"","family":"Nagels","given":"Steven","non-dropping-particle":"","parse-names":false,"suffix":""},{"dropping-particle":"","family":"Ramakers","given":"Raf","non-dropping-particle":"","parse-names":false,"suffix":""},{"dropping-particle":"","family":"Luyten","given":"Kris","non-dropping-particle":"","parse-names":false,"suffix":""},{"dropping-particle":"","family":"Deferme","given":"Wim","non-dropping-particle":"","parse-names":false,"suffix":""}],"container-title":"Proceedings of the 2018 CHI Conference on Human Factors in Computing Systems","id":"ITEM-3","issued":{"date-parts":[["2018"]]},"page":"1-13","title":"Silicone devices: A scalable DIY approach for fabricating self-contained multi-layered soft circuits using microfluidics","type":"paper-conference"},"uris":["http://www.mendeley.com/documents/?uuid=e0e89169-c791-4e53-b474-639c2c9ce1a8"]},{"id":"ITEM-4","itemData":{"DOI":"10.1038/s41467-019-10569-3","ISBN":"4146701910","ISSN":"20411723","abstract":"Wearable and skin electronics benefit from mechanically soft and stretchable materials to conform to curved and dynamic surfaces, thereby enabling seamless integration with the human body. However, such materials are challenging to process using traditional microelectronics techniques. Here, stretchable transistor arrays are patterned exclusively from solution by inkjet printing of polymers and carbon nanotubes. The additive, non-contact and maskless nature of inkjet printing provides a simple, inexpensive and scalable route for stacking and patterning these chemically-sensitive materials over large areas. The transistors, which are stable at ambient conditions, display mobilities as high as 30 cm2 V−1 s−1 and currents per channel width of 0.2 mA cm−1 at operation voltages as low as 1 V, owing to the ionic character of their printed gate dielectric. Furthermore, these transistors with double-layer capacitive dielectric can mimic the synaptic behavior of neurons, making them interesting for conformal brain-machine interfaces and other wearable bioelectronics.","author":[{"dropping-particle":"","family":"Molina-Lopez","given":"F.","non-dropping-particle":"","parse-names":false,"suffix":""},{"dropping-particle":"","family":"Gao","given":"T. Z.","non-dropping-particle":"","parse-names":false,"suffix":""},{"dropping-particle":"","family":"Kraft","given":"U.","non-dropping-particle":"","parse-names":false,"suffix":""},{"dropping-particle":"","family":"Zhu","given":"C.","non-dropping-particle":"","parse-names":false,"suffix":""},{"dropping-particle":"","family":"Öhlund","given":"T.","non-dropping-particle":"","parse-names":false,"suffix":""},{"dropping-particle":"","family":"Pfattner","given":"R.","non-dropping-particle":"","parse-names":false,"suffix":""},{"dropping-particle":"","family":"Feig","given":"V. R.","non-dropping-particle":"","parse-names":false,"suffix":""},{"dropping-particle":"","family":"Kim","given":"Y.","non-dropping-particle":"","parse-names":false,"suffix":""},{"dropping-particle":"","family":"Wang","given":"S.","non-dropping-particle":"","parse-names":false,"suffix":""},{"dropping-particle":"","family":"Yun","given":"Y.","non-dropping-particle":"","parse-names":false,"suffix":""},{"dropping-particle":"","family":"Bao","given":"Z.","non-dropping-particle":"","parse-names":false,"suffix":""}],"container-title":"Nature Communications","id":"ITEM-4","issue":"1","issued":{"date-parts":[["2019"]]},"page":"1-10","publisher":"Springer US","title":"Inkjet-printed stretchable and low voltage synaptic transistor array","type":"article-journal","volume":"10"},"uris":["http://www.mendeley.com/documents/?uuid=0284aa6b-5ca0-4d1a-850b-b59e45b9a99c"]}],"mendeley":{"formattedCitation":"[3], [18]–[20]","plainTextFormattedCitation":"[3], [18]–[20]","previouslyFormattedCitation":"[3], [18]–[20]"},"properties":{"noteIndex":0},"schema":"https://github.com/citation-style-language/schema/raw/master/csl-citation.json"}</w:instrText>
      </w:r>
      <w:r w:rsidRPr="00167707">
        <w:rPr>
          <w:rFonts w:asciiTheme="minorHAnsi" w:hAnsiTheme="minorHAnsi" w:cstheme="minorHAnsi"/>
          <w:sz w:val="24"/>
          <w:szCs w:val="24"/>
          <w:lang w:val="en-GB"/>
        </w:rPr>
        <w:fldChar w:fldCharType="separate"/>
      </w:r>
      <w:r w:rsidRPr="00167707">
        <w:rPr>
          <w:rFonts w:asciiTheme="minorHAnsi" w:hAnsiTheme="minorHAnsi" w:cstheme="minorHAnsi"/>
          <w:noProof/>
          <w:sz w:val="24"/>
          <w:szCs w:val="24"/>
          <w:lang w:val="en-GB"/>
        </w:rPr>
        <w:t>[3], [18]–[20]</w:t>
      </w:r>
      <w:r w:rsidRPr="00167707">
        <w:rPr>
          <w:rFonts w:asciiTheme="minorHAnsi" w:hAnsiTheme="minorHAnsi" w:cstheme="minorHAnsi"/>
          <w:sz w:val="24"/>
          <w:szCs w:val="24"/>
          <w:lang w:val="en-GB"/>
        </w:rPr>
        <w:fldChar w:fldCharType="end"/>
      </w:r>
      <w:r w:rsidRPr="00167707">
        <w:rPr>
          <w:rFonts w:asciiTheme="minorHAnsi" w:hAnsiTheme="minorHAnsi" w:cstheme="minorHAnsi"/>
          <w:sz w:val="24"/>
          <w:szCs w:val="24"/>
          <w:lang w:val="en-GB"/>
        </w:rPr>
        <w:t xml:space="preserve">. The application of PE is also extended towards Neural and Tissue Engineering </w:t>
      </w:r>
      <w:r w:rsidRPr="00167707">
        <w:rPr>
          <w:rFonts w:asciiTheme="minorHAnsi" w:hAnsiTheme="minorHAnsi" w:cstheme="minorHAnsi"/>
          <w:sz w:val="24"/>
          <w:szCs w:val="24"/>
          <w:lang w:val="en-GB"/>
        </w:rPr>
        <w:fldChar w:fldCharType="begin" w:fldLock="1"/>
      </w:r>
      <w:r w:rsidRPr="00167707">
        <w:rPr>
          <w:rFonts w:asciiTheme="minorHAnsi" w:hAnsiTheme="minorHAnsi" w:cstheme="minorHAnsi"/>
          <w:sz w:val="24"/>
          <w:szCs w:val="24"/>
          <w:lang w:val="en-GB"/>
        </w:rPr>
        <w:instrText>ADDIN CSL_CITATION {"citationItems":[{"id":"ITEM-1","itemData":{"ISSN":"1758-5090","author":[{"dropping-particle":"","family":"Seiti","given":"Miriam","non-dropping-particle":"","parse-names":false,"suffix":""},{"dropping-particle":"","family":"Ginestra","given":"Paola","non-dropping-particle":"","parse-names":false,"suffix":""},{"dropping-particle":"","family":"Ferraro","given":"Rosalba Monica","non-dropping-particle":"","parse-names":false,"suffix":""},{"dropping-particle":"","family":"Ceretti","given":"Elisabetta","non-dropping-particle":"","parse-names":false,"suffix":""},{"dropping-particle":"","family":"Ferraris","given":"Eleonora","non-dropping-particle":"","parse-names":false,"suffix":""}],"container-title":"Biofabrication","id":"ITEM-1","issue":"2","issued":{"date-parts":[["2020"]]},"page":"25024","publisher":"IOP Publishing","title":"Nebulized jet-based printing of bio-electrical scaffolds for neural tissue engineering: a feasibility study","type":"article-journal","volume":"12"},"uris":["http://www.mendeley.com/documents/?uuid=4146851d-5aac-45ab-a3ed-134dec1b1fa1"]}],"mendeley":{"formattedCitation":"[21]","plainTextFormattedCitation":"[21]","previouslyFormattedCitation":"[21]"},"properties":{"noteIndex":0},"schema":"https://github.com/citation-style-language/schema/raw/master/csl-citation.json"}</w:instrText>
      </w:r>
      <w:r w:rsidRPr="00167707">
        <w:rPr>
          <w:rFonts w:asciiTheme="minorHAnsi" w:hAnsiTheme="minorHAnsi" w:cstheme="minorHAnsi"/>
          <w:sz w:val="24"/>
          <w:szCs w:val="24"/>
          <w:lang w:val="en-GB"/>
        </w:rPr>
        <w:fldChar w:fldCharType="separate"/>
      </w:r>
      <w:r w:rsidRPr="00167707">
        <w:rPr>
          <w:rFonts w:asciiTheme="minorHAnsi" w:hAnsiTheme="minorHAnsi" w:cstheme="minorHAnsi"/>
          <w:noProof/>
          <w:sz w:val="24"/>
          <w:szCs w:val="24"/>
          <w:lang w:val="en-GB"/>
        </w:rPr>
        <w:t>[21]</w:t>
      </w:r>
      <w:r w:rsidRPr="00167707">
        <w:rPr>
          <w:rFonts w:asciiTheme="minorHAnsi" w:hAnsiTheme="minorHAnsi" w:cstheme="minorHAnsi"/>
          <w:sz w:val="24"/>
          <w:szCs w:val="24"/>
          <w:lang w:val="en-GB"/>
        </w:rPr>
        <w:fldChar w:fldCharType="end"/>
      </w:r>
      <w:r w:rsidRPr="00167707">
        <w:rPr>
          <w:rFonts w:asciiTheme="minorHAnsi" w:hAnsiTheme="minorHAnsi" w:cstheme="minorHAnsi"/>
          <w:sz w:val="24"/>
          <w:szCs w:val="24"/>
          <w:lang w:val="en-GB"/>
        </w:rPr>
        <w:t>.</w:t>
      </w:r>
    </w:p>
    <w:p w14:paraId="15EC5581" w14:textId="77777777" w:rsidR="001967A5" w:rsidRPr="00167707" w:rsidRDefault="001967A5" w:rsidP="001967A5">
      <w:pPr>
        <w:pStyle w:val="Els-body-text"/>
        <w:rPr>
          <w:rFonts w:asciiTheme="minorHAnsi" w:hAnsiTheme="minorHAnsi" w:cstheme="minorHAnsi"/>
          <w:sz w:val="24"/>
          <w:szCs w:val="24"/>
          <w:highlight w:val="yellow"/>
          <w:lang w:val="en-GB"/>
        </w:rPr>
      </w:pPr>
      <w:r w:rsidRPr="00167707">
        <w:rPr>
          <w:rFonts w:asciiTheme="minorHAnsi" w:hAnsiTheme="minorHAnsi" w:cstheme="minorHAnsi"/>
          <w:sz w:val="24"/>
          <w:szCs w:val="24"/>
          <w:lang w:val="en-GB"/>
        </w:rPr>
        <w:t xml:space="preserve">Printing of radio frequency identification (RFID) antennas shows promising opportunities in the field of flexible mass customized applications, for example wireless interaction with packages during transportation.  In </w:t>
      </w:r>
      <w:r w:rsidRPr="00167707">
        <w:rPr>
          <w:rFonts w:asciiTheme="minorHAnsi" w:hAnsiTheme="minorHAnsi" w:cstheme="minorHAnsi"/>
          <w:sz w:val="24"/>
          <w:szCs w:val="24"/>
          <w:lang w:val="en-GB"/>
        </w:rPr>
        <w:fldChar w:fldCharType="begin" w:fldLock="1"/>
      </w:r>
      <w:r w:rsidRPr="00167707">
        <w:rPr>
          <w:rFonts w:asciiTheme="minorHAnsi" w:hAnsiTheme="minorHAnsi" w:cstheme="minorHAnsi"/>
          <w:sz w:val="24"/>
          <w:szCs w:val="24"/>
          <w:lang w:val="en-GB"/>
        </w:rPr>
        <w:instrText>ADDIN CSL_CITATION {"citationItems":[{"id":"ITEM-1","itemData":{"DOI":"10.4028/www.scientific.net/KEM.562-565.1417","ISBN":"9783037857397","ISSN":"10139826","abstract":"Radio Frequency Identification (RFID) tag is one of the Automatic Identification technology, its application has been involved in all aspects of daily life. A new micro manufacturing technology called Aerosol Jet® printing is described to fabricate the RFID tag in this paper. The fabrication method of Aerosol Jet printing RFID tag is that print the line using sliver ink as the seed first, and then electroplate copper to increase the line width and thickness to reduce the resistance, thus it would get the higher quality factor Q. The width of seed lines printed is 60 μm with the tip of 250 μm in diameter. The inductance value of RFID tag printed is in the range of 2.87 μH to 2.97 μH, it meets the required value of 2 μH to 6 μH. © 2013 Trans Tech Publications Ltd, Switzerland.","author":[{"dropping-particle":"","family":"Xu","given":"Bulei","non-dropping-particle":"","parse-names":false,"suffix":""},{"dropping-particle":"","family":"Zhao","given":"Yang","non-dropping-particle":"","parse-names":false,"suffix":""},{"dropping-particle":"","family":"Yu","given":"Lingke","non-dropping-particle":"","parse-names":false,"suffix":""},{"dropping-particle":"","family":"Xul","given":"Bing","non-dropping-particle":"","parse-names":false,"suffix":""},{"dropping-particle":"","family":"Zhang","given":"Haoer","non-dropping-particle":"","parse-names":false,"suffix":""},{"dropping-particle":"","family":"Lv","given":"Wenlong","non-dropping-particle":"","parse-names":false,"suffix":""},{"dropping-particle":"","family":"Sun","given":"Daoheng","non-dropping-particle":"","parse-names":false,"suffix":""}],"container-title":"Key Engineering Materials","id":"ITEM-1","issued":{"date-parts":[["2013"]]},"page":"1417-1421","title":"Aerosol jet printing on radio frequency identification tag applications","type":"article-journal","volume":"562-565"},"uris":["http://www.mendeley.com/documents/?uuid=b3f7637d-aab2-4c7f-be45-d0460866449b"]}],"mendeley":{"formattedCitation":"[22]","plainTextFormattedCitation":"[22]","previouslyFormattedCitation":"[22]"},"properties":{"noteIndex":0},"schema":"https://github.com/citation-style-language/schema/raw/master/csl-citation.json"}</w:instrText>
      </w:r>
      <w:r w:rsidRPr="00167707">
        <w:rPr>
          <w:rFonts w:asciiTheme="minorHAnsi" w:hAnsiTheme="minorHAnsi" w:cstheme="minorHAnsi"/>
          <w:sz w:val="24"/>
          <w:szCs w:val="24"/>
          <w:lang w:val="en-GB"/>
        </w:rPr>
        <w:fldChar w:fldCharType="separate"/>
      </w:r>
      <w:r w:rsidRPr="00167707">
        <w:rPr>
          <w:rFonts w:asciiTheme="minorHAnsi" w:hAnsiTheme="minorHAnsi" w:cstheme="minorHAnsi"/>
          <w:noProof/>
          <w:sz w:val="24"/>
          <w:szCs w:val="24"/>
          <w:lang w:val="en-GB"/>
        </w:rPr>
        <w:t>[22]</w:t>
      </w:r>
      <w:r w:rsidRPr="00167707">
        <w:rPr>
          <w:rFonts w:asciiTheme="minorHAnsi" w:hAnsiTheme="minorHAnsi" w:cstheme="minorHAnsi"/>
          <w:sz w:val="24"/>
          <w:szCs w:val="24"/>
          <w:lang w:val="en-GB"/>
        </w:rPr>
        <w:fldChar w:fldCharType="end"/>
      </w:r>
      <w:r w:rsidRPr="00167707">
        <w:rPr>
          <w:rFonts w:asciiTheme="minorHAnsi" w:hAnsiTheme="minorHAnsi" w:cstheme="minorHAnsi"/>
          <w:sz w:val="24"/>
          <w:szCs w:val="24"/>
          <w:lang w:val="en-GB"/>
        </w:rPr>
        <w:t xml:space="preserve">, Xu </w:t>
      </w:r>
      <w:r w:rsidRPr="00167707">
        <w:rPr>
          <w:rFonts w:asciiTheme="minorHAnsi" w:hAnsiTheme="minorHAnsi" w:cstheme="minorHAnsi"/>
          <w:i/>
          <w:sz w:val="24"/>
          <w:szCs w:val="24"/>
          <w:lang w:val="en-GB"/>
        </w:rPr>
        <w:t>et al.</w:t>
      </w:r>
      <w:r w:rsidRPr="00167707">
        <w:rPr>
          <w:rFonts w:asciiTheme="minorHAnsi" w:hAnsiTheme="minorHAnsi" w:cstheme="minorHAnsi"/>
          <w:sz w:val="24"/>
          <w:szCs w:val="24"/>
          <w:lang w:val="en-GB"/>
        </w:rPr>
        <w:t xml:space="preserve"> have printed an RFID antenna with working frequency of 13.56 MHz using AJ</w:t>
      </w:r>
      <w:r w:rsidRPr="00167707">
        <w:rPr>
          <w:rFonts w:asciiTheme="minorHAnsi" w:hAnsiTheme="minorHAnsi" w:cstheme="minorHAnsi"/>
          <w:sz w:val="24"/>
          <w:szCs w:val="24"/>
          <w:vertAlign w:val="superscript"/>
          <w:lang w:val="en-GB"/>
        </w:rPr>
        <w:t>®</w:t>
      </w:r>
      <w:r w:rsidRPr="00167707">
        <w:rPr>
          <w:rFonts w:asciiTheme="minorHAnsi" w:hAnsiTheme="minorHAnsi" w:cstheme="minorHAnsi"/>
          <w:sz w:val="24"/>
          <w:szCs w:val="24"/>
          <w:lang w:val="en-GB"/>
        </w:rPr>
        <w:t xml:space="preserve">P and an extra step of electroplating. The electroplating step is an additional step which was implemented on the printed tracks to reduce their printed track resistances. </w:t>
      </w:r>
      <w:proofErr w:type="spellStart"/>
      <w:r w:rsidRPr="00167707">
        <w:rPr>
          <w:rFonts w:asciiTheme="minorHAnsi" w:hAnsiTheme="minorHAnsi" w:cstheme="minorHAnsi"/>
          <w:sz w:val="24"/>
          <w:szCs w:val="24"/>
          <w:lang w:val="en-GB"/>
        </w:rPr>
        <w:t>Yuxiao</w:t>
      </w:r>
      <w:proofErr w:type="spellEnd"/>
      <w:r w:rsidRPr="00167707">
        <w:rPr>
          <w:rFonts w:asciiTheme="minorHAnsi" w:hAnsiTheme="minorHAnsi" w:cstheme="minorHAnsi"/>
          <w:sz w:val="24"/>
          <w:szCs w:val="24"/>
          <w:lang w:val="en-GB"/>
        </w:rPr>
        <w:t xml:space="preserve"> </w:t>
      </w:r>
      <w:r w:rsidRPr="00167707">
        <w:rPr>
          <w:rFonts w:asciiTheme="minorHAnsi" w:hAnsiTheme="minorHAnsi" w:cstheme="minorHAnsi"/>
          <w:i/>
          <w:sz w:val="24"/>
          <w:szCs w:val="24"/>
          <w:lang w:val="en-GB"/>
        </w:rPr>
        <w:t>et al.</w:t>
      </w:r>
      <w:r w:rsidRPr="00167707">
        <w:rPr>
          <w:rFonts w:asciiTheme="minorHAnsi" w:hAnsiTheme="minorHAnsi" w:cstheme="minorHAnsi"/>
          <w:sz w:val="24"/>
          <w:szCs w:val="24"/>
          <w:lang w:val="en-GB"/>
        </w:rPr>
        <w:t xml:space="preserve"> have printed an 24 GHz antenna on a 3D printed substrate</w:t>
      </w:r>
      <w:r w:rsidRPr="00167707">
        <w:rPr>
          <w:rFonts w:asciiTheme="minorHAnsi" w:hAnsiTheme="minorHAnsi" w:cstheme="minorHAnsi"/>
          <w:sz w:val="24"/>
          <w:szCs w:val="24"/>
          <w:lang w:val="en-GB"/>
        </w:rPr>
        <w:fldChar w:fldCharType="begin" w:fldLock="1"/>
      </w:r>
      <w:r w:rsidRPr="00167707">
        <w:rPr>
          <w:rFonts w:asciiTheme="minorHAnsi" w:hAnsiTheme="minorHAnsi" w:cstheme="minorHAnsi"/>
          <w:sz w:val="24"/>
          <w:szCs w:val="24"/>
          <w:lang w:val="en-GB"/>
        </w:rPr>
        <w:instrText>ADDIN CSL_CITATION {"citationItems":[{"id":"ITEM-1","itemData":{"DOI":"10.1109/IWAT.2017.7915352","ISBN":"9781509051779","abstract":"This paper presents an Aerosol Jet printed end-fire antenna operating at 24 GHz on a 3-D printed substrate for the first time. A compact quasi-Yagi-Uda antenna is chosen to achieve end-fire radiation pattern, and is optimized to be directly fed by a 50 ω microstrip transmission line (MTL) with a balun. The partially metalized substrate serves as the ground plane for the mcirostrip line as well as the reflector for the quasi-Yagi-Uda antenna. Additionally, a cavity is integrated in the back of the substrate to provide low loss, high gain and good efficiency. The simulated performance shows 26.4 dB return loss at 24 GHz, 3.32 dBi of peak gain and 57.7% radiation efficiency. The measurements are carried out over a frequency range of 20 - 30 GHz with the return loss of 14.6 dB at 25.8 GHz. The combination of Aerosol Jet printing and 3-D Polyjet printing processes in this paper demonstrates a good advantage of additive manufacturing technology, which allows for highly efficient fabrication of low-profile antennas and other novel RF circuits. © 2017 IEEE.","author":[{"dropping-particle":"","family":"He","given":"Yuxiao","non-dropping-particle":"","parse-names":false,"suffix":""},{"dropping-particle":"","family":"Oakley","given":"Chris","non-dropping-particle":"","parse-names":false,"suffix":""},{"dropping-particle":"","family":"Chahal","given":"Premjeet","non-dropping-particle":"","parse-names":false,"suffix":""},{"dropping-particle":"","family":"Albrecht","given":"John","non-dropping-particle":"","parse-names":false,"suffix":""},{"dropping-particle":"","family":"Papapolymerou","given":"John","non-dropping-particle":"","parse-names":false,"suffix":""}],"container-title":"2017 International Workshop on Antenna Technology: Small Antennas, Innovative Structures, and Applications, iWAT 2017","id":"ITEM-1","issued":{"date-parts":[["2017"]]},"page":"179-182","title":"Aerosol Jet printed 24 GHz end-fire quasi-Yagi-Uda antenna on a 3-D printed cavity substrate","type":"article-journal"},"uris":["http://www.mendeley.com/documents/?uuid=25934552-25fc-4eb5-8ccf-7a54af9e3744"]}],"mendeley":{"formattedCitation":"[23]","plainTextFormattedCitation":"[23]","previouslyFormattedCitation":"[23]"},"properties":{"noteIndex":0},"schema":"https://github.com/citation-style-language/schema/raw/master/csl-citation.json"}</w:instrText>
      </w:r>
      <w:r w:rsidRPr="00167707">
        <w:rPr>
          <w:rFonts w:asciiTheme="minorHAnsi" w:hAnsiTheme="minorHAnsi" w:cstheme="minorHAnsi"/>
          <w:sz w:val="24"/>
          <w:szCs w:val="24"/>
          <w:lang w:val="en-GB"/>
        </w:rPr>
        <w:fldChar w:fldCharType="separate"/>
      </w:r>
      <w:r w:rsidRPr="00167707">
        <w:rPr>
          <w:rFonts w:asciiTheme="minorHAnsi" w:hAnsiTheme="minorHAnsi" w:cstheme="minorHAnsi"/>
          <w:noProof/>
          <w:sz w:val="24"/>
          <w:szCs w:val="24"/>
          <w:lang w:val="en-GB"/>
        </w:rPr>
        <w:t>[23]</w:t>
      </w:r>
      <w:r w:rsidRPr="00167707">
        <w:rPr>
          <w:rFonts w:asciiTheme="minorHAnsi" w:hAnsiTheme="minorHAnsi" w:cstheme="minorHAnsi"/>
          <w:sz w:val="24"/>
          <w:szCs w:val="24"/>
          <w:lang w:val="en-GB"/>
        </w:rPr>
        <w:fldChar w:fldCharType="end"/>
      </w:r>
      <w:r w:rsidRPr="00167707">
        <w:rPr>
          <w:rFonts w:asciiTheme="minorHAnsi" w:hAnsiTheme="minorHAnsi" w:cstheme="minorHAnsi"/>
          <w:sz w:val="24"/>
          <w:szCs w:val="24"/>
          <w:lang w:val="en-GB"/>
        </w:rPr>
        <w:t>. In contrast to AJ</w:t>
      </w:r>
      <w:r w:rsidRPr="00167707">
        <w:rPr>
          <w:rFonts w:asciiTheme="minorHAnsi" w:hAnsiTheme="minorHAnsi" w:cstheme="minorHAnsi"/>
          <w:sz w:val="24"/>
          <w:szCs w:val="24"/>
          <w:vertAlign w:val="superscript"/>
          <w:lang w:val="en-GB"/>
        </w:rPr>
        <w:t>®</w:t>
      </w:r>
      <w:r w:rsidRPr="00167707">
        <w:rPr>
          <w:rFonts w:asciiTheme="minorHAnsi" w:hAnsiTheme="minorHAnsi" w:cstheme="minorHAnsi"/>
          <w:sz w:val="24"/>
          <w:szCs w:val="24"/>
          <w:lang w:val="en-GB"/>
        </w:rPr>
        <w:t xml:space="preserve">P,  the domain of screen printed antennas have already been frequently investigated in the recent period by a number of researchers. Shin </w:t>
      </w:r>
      <w:r w:rsidRPr="00167707">
        <w:rPr>
          <w:rFonts w:asciiTheme="minorHAnsi" w:hAnsiTheme="minorHAnsi" w:cstheme="minorHAnsi"/>
          <w:i/>
          <w:iCs/>
          <w:sz w:val="24"/>
          <w:szCs w:val="24"/>
          <w:lang w:val="en-GB"/>
        </w:rPr>
        <w:t>et al.</w:t>
      </w:r>
      <w:r w:rsidRPr="00167707">
        <w:rPr>
          <w:rFonts w:asciiTheme="minorHAnsi" w:hAnsiTheme="minorHAnsi" w:cstheme="minorHAnsi"/>
          <w:sz w:val="24"/>
          <w:szCs w:val="24"/>
          <w:lang w:val="en-GB"/>
        </w:rPr>
        <w:t xml:space="preserve"> report the use of SP for the development of UHF RFID dipole antennas on PET substrate </w:t>
      </w:r>
      <w:r w:rsidRPr="00167707">
        <w:rPr>
          <w:rFonts w:asciiTheme="minorHAnsi" w:hAnsiTheme="minorHAnsi" w:cstheme="minorHAnsi"/>
          <w:sz w:val="24"/>
          <w:szCs w:val="24"/>
          <w:lang w:val="en-GB"/>
        </w:rPr>
        <w:fldChar w:fldCharType="begin" w:fldLock="1"/>
      </w:r>
      <w:r w:rsidRPr="00167707">
        <w:rPr>
          <w:rFonts w:asciiTheme="minorHAnsi" w:hAnsiTheme="minorHAnsi" w:cstheme="minorHAnsi"/>
          <w:sz w:val="24"/>
          <w:szCs w:val="24"/>
          <w:lang w:val="en-GB"/>
        </w:rPr>
        <w:instrText>ADDIN CSL_CITATION {"citationItems":[{"id":"ITEM-1","itemData":{"ISSN":"0040-6090","author":[{"dropping-particle":"","family":"Shin","given":"Dong-Youn","non-dropping-particle":"","parse-names":false,"suffix":""},{"dropping-particle":"","family":"Lee","given":"Yongshik","non-dropping-particle":"","parse-names":false,"suffix":""},{"dropping-particle":"","family":"Kim","given":"Chung Hwan","non-dropping-particle":"","parse-names":false,"suffix":""}],"container-title":"Thin Solid Films","id":"ITEM-1","issue":"21","issued":{"date-parts":[["2009"]]},"page":"6112-6118","publisher":"Elsevier","title":"Performance characterization of screen printed radio frequency identification antennas with silver nanopaste","type":"article-journal","volume":"517"},"uris":["http://www.mendeley.com/documents/?uuid=70b1cfef-5934-40a9-83c5-fbce63ced072"]}],"mendeley":{"formattedCitation":"[24]","plainTextFormattedCitation":"[24]","previouslyFormattedCitation":"[24]"},"properties":{"noteIndex":0},"schema":"https://github.com/citation-style-language/schema/raw/master/csl-citation.json"}</w:instrText>
      </w:r>
      <w:r w:rsidRPr="00167707">
        <w:rPr>
          <w:rFonts w:asciiTheme="minorHAnsi" w:hAnsiTheme="minorHAnsi" w:cstheme="minorHAnsi"/>
          <w:sz w:val="24"/>
          <w:szCs w:val="24"/>
          <w:lang w:val="en-GB"/>
        </w:rPr>
        <w:fldChar w:fldCharType="separate"/>
      </w:r>
      <w:r w:rsidRPr="00167707">
        <w:rPr>
          <w:rFonts w:asciiTheme="minorHAnsi" w:hAnsiTheme="minorHAnsi" w:cstheme="minorHAnsi"/>
          <w:noProof/>
          <w:sz w:val="24"/>
          <w:szCs w:val="24"/>
          <w:lang w:val="en-GB"/>
        </w:rPr>
        <w:t>[24]</w:t>
      </w:r>
      <w:r w:rsidRPr="00167707">
        <w:rPr>
          <w:rFonts w:asciiTheme="minorHAnsi" w:hAnsiTheme="minorHAnsi" w:cstheme="minorHAnsi"/>
          <w:sz w:val="24"/>
          <w:szCs w:val="24"/>
          <w:lang w:val="en-GB"/>
        </w:rPr>
        <w:fldChar w:fldCharType="end"/>
      </w:r>
      <w:r w:rsidRPr="00167707">
        <w:rPr>
          <w:rFonts w:asciiTheme="minorHAnsi" w:hAnsiTheme="minorHAnsi" w:cstheme="minorHAnsi"/>
          <w:sz w:val="24"/>
          <w:szCs w:val="24"/>
          <w:lang w:val="en-GB"/>
        </w:rPr>
        <w:t>.The work of Fernández-</w:t>
      </w:r>
      <w:proofErr w:type="spellStart"/>
      <w:r w:rsidRPr="00167707">
        <w:rPr>
          <w:rFonts w:asciiTheme="minorHAnsi" w:hAnsiTheme="minorHAnsi" w:cstheme="minorHAnsi"/>
          <w:sz w:val="24"/>
          <w:szCs w:val="24"/>
          <w:lang w:val="en-GB"/>
        </w:rPr>
        <w:t>Salmerón</w:t>
      </w:r>
      <w:proofErr w:type="spellEnd"/>
      <w:r w:rsidRPr="00167707">
        <w:rPr>
          <w:rFonts w:asciiTheme="minorHAnsi" w:hAnsiTheme="minorHAnsi" w:cstheme="minorHAnsi"/>
          <w:sz w:val="24"/>
          <w:szCs w:val="24"/>
          <w:lang w:val="en-GB"/>
        </w:rPr>
        <w:t xml:space="preserve"> </w:t>
      </w:r>
      <w:r w:rsidRPr="00167707">
        <w:rPr>
          <w:rFonts w:asciiTheme="minorHAnsi" w:hAnsiTheme="minorHAnsi" w:cstheme="minorHAnsi"/>
          <w:i/>
          <w:iCs/>
          <w:sz w:val="24"/>
          <w:szCs w:val="24"/>
          <w:lang w:val="en-GB"/>
        </w:rPr>
        <w:t xml:space="preserve">et al. </w:t>
      </w:r>
      <w:r w:rsidRPr="00167707">
        <w:rPr>
          <w:rFonts w:asciiTheme="minorHAnsi" w:hAnsiTheme="minorHAnsi" w:cstheme="minorHAnsi"/>
          <w:sz w:val="24"/>
          <w:szCs w:val="24"/>
          <w:lang w:val="en-GB"/>
        </w:rPr>
        <w:t xml:space="preserve">presents a UHF dipole antenna, directly screen printed on a cardboard package </w:t>
      </w:r>
      <w:r w:rsidRPr="00167707">
        <w:rPr>
          <w:rFonts w:asciiTheme="minorHAnsi" w:hAnsiTheme="minorHAnsi" w:cstheme="minorHAnsi"/>
          <w:sz w:val="24"/>
          <w:szCs w:val="24"/>
          <w:lang w:val="en-GB"/>
        </w:rPr>
        <w:fldChar w:fldCharType="begin" w:fldLock="1"/>
      </w:r>
      <w:r w:rsidRPr="00167707">
        <w:rPr>
          <w:rFonts w:asciiTheme="minorHAnsi" w:hAnsiTheme="minorHAnsi" w:cstheme="minorHAnsi"/>
          <w:sz w:val="24"/>
          <w:szCs w:val="24"/>
          <w:lang w:val="en-GB"/>
        </w:rPr>
        <w:instrText>ADDIN CSL_CITATION {"citationItems":[{"id":"ITEM-1","itemData":{"author":[{"dropping-particle":"","family":"Fernández-Salmerón","given":"José","non-dropping-particle":"","parse-names":false,"suffix":""},{"dropping-particle":"","family":"Rivadeneyra","given":"Almudena","non-dropping-particle":"","parse-names":false,"suffix":""},{"dropping-particle":"","family":"Martínez-Martí","given":"Fernando","non-dropping-particle":"","parse-names":false,"suffix":""},{"dropping-particle":"","family":"Capitán-Vallvey","given":"Luis Fermín","non-dropping-particle":"","parse-names":false,"suffix":""},{"dropping-particle":"","family":"Palma","given":"Alberto J","non-dropping-particle":"","parse-names":false,"suffix":""},{"dropping-particle":"","family":"Carvajal","given":"Miguel A","non-dropping-particle":"","parse-names":false,"suffix":""}],"container-title":"Sensors","id":"ITEM-1","issue":"10","issued":{"date-parts":[["2015"]]},"page":"26769-26782","publisher":"Multidisciplinary Digital Publishing Institute","title":"Passive UHF RFID tag with multiple sensing capabilities","type":"article-journal","volume":"15"},"uris":["http://www.mendeley.com/documents/?uuid=0685de9a-1ec8-4831-af79-bca422debe7b"]}],"mendeley":{"formattedCitation":"[25]","plainTextFormattedCitation":"[25]","previouslyFormattedCitation":"[25]"},"properties":{"noteIndex":0},"schema":"https://github.com/citation-style-language/schema/raw/master/csl-citation.json"}</w:instrText>
      </w:r>
      <w:r w:rsidRPr="00167707">
        <w:rPr>
          <w:rFonts w:asciiTheme="minorHAnsi" w:hAnsiTheme="minorHAnsi" w:cstheme="minorHAnsi"/>
          <w:sz w:val="24"/>
          <w:szCs w:val="24"/>
          <w:lang w:val="en-GB"/>
        </w:rPr>
        <w:fldChar w:fldCharType="separate"/>
      </w:r>
      <w:r w:rsidRPr="00167707">
        <w:rPr>
          <w:rFonts w:asciiTheme="minorHAnsi" w:hAnsiTheme="minorHAnsi" w:cstheme="minorHAnsi"/>
          <w:noProof/>
          <w:sz w:val="24"/>
          <w:szCs w:val="24"/>
          <w:lang w:val="en-GB"/>
        </w:rPr>
        <w:t>[25]</w:t>
      </w:r>
      <w:r w:rsidRPr="00167707">
        <w:rPr>
          <w:rFonts w:asciiTheme="minorHAnsi" w:hAnsiTheme="minorHAnsi" w:cstheme="minorHAnsi"/>
          <w:sz w:val="24"/>
          <w:szCs w:val="24"/>
          <w:lang w:val="en-GB"/>
        </w:rPr>
        <w:fldChar w:fldCharType="end"/>
      </w:r>
      <w:r w:rsidRPr="00167707">
        <w:rPr>
          <w:rFonts w:asciiTheme="minorHAnsi" w:hAnsiTheme="minorHAnsi" w:cstheme="minorHAnsi"/>
          <w:sz w:val="24"/>
          <w:szCs w:val="24"/>
          <w:lang w:val="en-GB"/>
        </w:rPr>
        <w:t xml:space="preserve">. </w:t>
      </w:r>
      <w:proofErr w:type="spellStart"/>
      <w:r w:rsidRPr="00167707">
        <w:rPr>
          <w:rFonts w:asciiTheme="minorHAnsi" w:hAnsiTheme="minorHAnsi" w:cstheme="minorHAnsi"/>
          <w:sz w:val="24"/>
          <w:szCs w:val="24"/>
          <w:lang w:val="en-GB"/>
        </w:rPr>
        <w:t>Janeczek</w:t>
      </w:r>
      <w:proofErr w:type="spellEnd"/>
      <w:r w:rsidRPr="00167707">
        <w:rPr>
          <w:rFonts w:asciiTheme="minorHAnsi" w:hAnsiTheme="minorHAnsi" w:cstheme="minorHAnsi"/>
          <w:sz w:val="24"/>
          <w:szCs w:val="24"/>
          <w:lang w:val="en-GB"/>
        </w:rPr>
        <w:t xml:space="preserve"> </w:t>
      </w:r>
      <w:r w:rsidRPr="00167707">
        <w:rPr>
          <w:rFonts w:asciiTheme="minorHAnsi" w:hAnsiTheme="minorHAnsi" w:cstheme="minorHAnsi"/>
          <w:i/>
          <w:iCs/>
          <w:sz w:val="24"/>
          <w:szCs w:val="24"/>
          <w:lang w:val="en-GB"/>
        </w:rPr>
        <w:t xml:space="preserve">et al. </w:t>
      </w:r>
      <w:r w:rsidRPr="00167707">
        <w:rPr>
          <w:rFonts w:asciiTheme="minorHAnsi" w:hAnsiTheme="minorHAnsi" w:cstheme="minorHAnsi"/>
          <w:sz w:val="24"/>
          <w:szCs w:val="24"/>
          <w:lang w:val="en-GB"/>
        </w:rPr>
        <w:t xml:space="preserve">instead investigate screen printing to deposit HF RFID antennas on flexible magnetic sheets and polymeric foils </w:t>
      </w:r>
      <w:r w:rsidRPr="00167707">
        <w:rPr>
          <w:rFonts w:asciiTheme="minorHAnsi" w:hAnsiTheme="minorHAnsi" w:cstheme="minorHAnsi"/>
          <w:sz w:val="24"/>
          <w:szCs w:val="24"/>
          <w:lang w:val="en-GB"/>
        </w:rPr>
        <w:fldChar w:fldCharType="begin" w:fldLock="1"/>
      </w:r>
      <w:r w:rsidRPr="00167707">
        <w:rPr>
          <w:rFonts w:asciiTheme="minorHAnsi" w:hAnsiTheme="minorHAnsi" w:cstheme="minorHAnsi"/>
          <w:sz w:val="24"/>
          <w:szCs w:val="24"/>
          <w:lang w:val="en-GB"/>
        </w:rPr>
        <w:instrText>ADDIN CSL_CITATION {"citationItems":[{"id":"ITEM-1","itemData":{"ISSN":"0305-6120","author":[{"dropping-particle":"","family":"Janeczek","given":"Kamil","non-dropping-particle":"","parse-names":false,"suffix":""},{"dropping-particle":"","family":"Arazna","given":"Aneta","non-dropping-particle":"","parse-names":false,"suffix":""},{"dropping-particle":"","family":"Salski","given":"Bartłomiej","non-dropping-particle":"","parse-names":false,"suffix":""},{"dropping-particle":"","family":"Lipiec","given":"Krzysztof","non-dropping-particle":"","parse-names":false,"suffix":""},{"dropping-particle":"","family":"Jakubowska","given":"Małgorzata","non-dropping-particle":"","parse-names":false,"suffix":""}],"container-title":"Circuit World","id":"ITEM-1","issued":{"date-parts":[["2016"]]},"publisher":"Emerald Group Publishing Limited","title":"Printed HF antennas for RFID on-metal transponders","type":"article-journal"},"uris":["http://www.mendeley.com/documents/?uuid=2128115f-acd0-4053-becd-c54e70c74135"]}],"mendeley":{"formattedCitation":"[26]","plainTextFormattedCitation":"[26]","previouslyFormattedCitation":"[26]"},"properties":{"noteIndex":0},"schema":"https://github.com/citation-style-language/schema/raw/master/csl-citation.json"}</w:instrText>
      </w:r>
      <w:r w:rsidRPr="00167707">
        <w:rPr>
          <w:rFonts w:asciiTheme="minorHAnsi" w:hAnsiTheme="minorHAnsi" w:cstheme="minorHAnsi"/>
          <w:sz w:val="24"/>
          <w:szCs w:val="24"/>
          <w:lang w:val="en-GB"/>
        </w:rPr>
        <w:fldChar w:fldCharType="separate"/>
      </w:r>
      <w:r w:rsidRPr="00167707">
        <w:rPr>
          <w:rFonts w:asciiTheme="minorHAnsi" w:hAnsiTheme="minorHAnsi" w:cstheme="minorHAnsi"/>
          <w:noProof/>
          <w:sz w:val="24"/>
          <w:szCs w:val="24"/>
          <w:lang w:val="en-GB"/>
        </w:rPr>
        <w:t>[26]</w:t>
      </w:r>
      <w:r w:rsidRPr="00167707">
        <w:rPr>
          <w:rFonts w:asciiTheme="minorHAnsi" w:hAnsiTheme="minorHAnsi" w:cstheme="minorHAnsi"/>
          <w:sz w:val="24"/>
          <w:szCs w:val="24"/>
          <w:lang w:val="en-GB"/>
        </w:rPr>
        <w:fldChar w:fldCharType="end"/>
      </w:r>
      <w:r w:rsidRPr="00167707">
        <w:rPr>
          <w:rFonts w:asciiTheme="minorHAnsi" w:hAnsiTheme="minorHAnsi" w:cstheme="minorHAnsi"/>
          <w:sz w:val="24"/>
          <w:szCs w:val="24"/>
          <w:lang w:val="en-GB"/>
        </w:rPr>
        <w:t xml:space="preserve">. According to the research of A. Pereira </w:t>
      </w:r>
      <w:r w:rsidRPr="00167707">
        <w:rPr>
          <w:rFonts w:asciiTheme="minorHAnsi" w:hAnsiTheme="minorHAnsi" w:cstheme="minorHAnsi"/>
          <w:i/>
          <w:iCs/>
          <w:sz w:val="24"/>
          <w:szCs w:val="24"/>
          <w:lang w:val="en-GB"/>
        </w:rPr>
        <w:t>et al.</w:t>
      </w:r>
      <w:r w:rsidRPr="00167707">
        <w:rPr>
          <w:rFonts w:asciiTheme="minorHAnsi" w:hAnsiTheme="minorHAnsi" w:cstheme="minorHAnsi"/>
          <w:sz w:val="24"/>
          <w:szCs w:val="24"/>
          <w:lang w:val="en-GB"/>
        </w:rPr>
        <w:t xml:space="preserve">, the potential of SP to develop near-field communication (NFC) tags on coated paper substrates has also been demonstrated </w:t>
      </w:r>
      <w:r w:rsidRPr="00167707">
        <w:rPr>
          <w:rFonts w:asciiTheme="minorHAnsi" w:hAnsiTheme="minorHAnsi" w:cstheme="minorHAnsi"/>
          <w:sz w:val="24"/>
          <w:szCs w:val="24"/>
          <w:lang w:val="en-GB"/>
        </w:rPr>
        <w:fldChar w:fldCharType="begin" w:fldLock="1"/>
      </w:r>
      <w:r w:rsidRPr="00167707">
        <w:rPr>
          <w:rFonts w:asciiTheme="minorHAnsi" w:hAnsiTheme="minorHAnsi" w:cstheme="minorHAnsi"/>
          <w:sz w:val="24"/>
          <w:szCs w:val="24"/>
          <w:lang w:val="en-GB"/>
        </w:rPr>
        <w:instrText>ADDIN CSL_CITATION {"citationItems":[{"id":"ITEM-1","itemData":{"ISSN":"2058-8585","author":[{"dropping-particle":"","family":"Pereira","given":"Alexandre","non-dropping-particle":"","parse-names":false,"suffix":""},{"dropping-particle":"","family":"Bergeret","given":"Emmanuel","non-dropping-particle":"","parse-names":false,"suffix":""},{"dropping-particle":"","family":"Benzaim","given":"Oussama","non-dropping-particle":"","parse-names":false,"suffix":""},{"dropping-particle":"","family":"Routin","given":"Julien","non-dropping-particle":"","parse-names":false,"suffix":""},{"dropping-particle":"","family":"Haon","given":"Olivier","non-dropping-particle":"","parse-names":false,"suffix":""},{"dropping-particle":"","family":"Tournon","given":"Laurent","non-dropping-particle":"","parse-names":false,"suffix":""},{"dropping-particle":"","family":"Coppard","given":"Romain","non-dropping-particle":"","parse-names":false,"suffix":""},{"dropping-particle":"","family":"Depres","given":"Gaël","non-dropping-particle":"","parse-names":false,"suffix":""}],"container-title":"Flexible and Printed Electronics","id":"ITEM-1","issue":"1","issued":{"date-parts":[["2018"]]},"page":"14003","publisher":"IOP Publishing","title":"Near-field communication tag development on a paper substrate—application to cold chain monitoring","type":"article-journal","volume":"3"},"uris":["http://www.mendeley.com/documents/?uuid=994c335f-675d-4f91-a479-8b137f5a4e9f"]}],"mendeley":{"formattedCitation":"[27]","plainTextFormattedCitation":"[27]","previouslyFormattedCitation":"[27]"},"properties":{"noteIndex":0},"schema":"https://github.com/citation-style-language/schema/raw/master/csl-citation.json"}</w:instrText>
      </w:r>
      <w:r w:rsidRPr="00167707">
        <w:rPr>
          <w:rFonts w:asciiTheme="minorHAnsi" w:hAnsiTheme="minorHAnsi" w:cstheme="minorHAnsi"/>
          <w:sz w:val="24"/>
          <w:szCs w:val="24"/>
          <w:lang w:val="en-GB"/>
        </w:rPr>
        <w:fldChar w:fldCharType="separate"/>
      </w:r>
      <w:r w:rsidRPr="00167707">
        <w:rPr>
          <w:rFonts w:asciiTheme="minorHAnsi" w:hAnsiTheme="minorHAnsi" w:cstheme="minorHAnsi"/>
          <w:noProof/>
          <w:sz w:val="24"/>
          <w:szCs w:val="24"/>
          <w:lang w:val="en-GB"/>
        </w:rPr>
        <w:t>[27]</w:t>
      </w:r>
      <w:r w:rsidRPr="00167707">
        <w:rPr>
          <w:rFonts w:asciiTheme="minorHAnsi" w:hAnsiTheme="minorHAnsi" w:cstheme="minorHAnsi"/>
          <w:sz w:val="24"/>
          <w:szCs w:val="24"/>
          <w:lang w:val="en-GB"/>
        </w:rPr>
        <w:fldChar w:fldCharType="end"/>
      </w:r>
      <w:r w:rsidRPr="00167707">
        <w:rPr>
          <w:rFonts w:asciiTheme="minorHAnsi" w:hAnsiTheme="minorHAnsi" w:cstheme="minorHAnsi"/>
          <w:sz w:val="24"/>
          <w:szCs w:val="24"/>
          <w:lang w:val="en-GB"/>
        </w:rPr>
        <w:t>.</w:t>
      </w:r>
    </w:p>
    <w:p w14:paraId="2698E179" w14:textId="77777777" w:rsidR="001967A5" w:rsidRPr="00167707" w:rsidRDefault="001967A5" w:rsidP="001967A5">
      <w:pPr>
        <w:pStyle w:val="Els-body-text"/>
        <w:rPr>
          <w:rFonts w:asciiTheme="minorHAnsi" w:hAnsiTheme="minorHAnsi" w:cstheme="minorHAnsi"/>
          <w:sz w:val="24"/>
          <w:szCs w:val="24"/>
          <w:highlight w:val="yellow"/>
          <w:lang w:val="en-GB"/>
        </w:rPr>
      </w:pPr>
      <w:r w:rsidRPr="00167707">
        <w:rPr>
          <w:rFonts w:asciiTheme="minorHAnsi" w:hAnsiTheme="minorHAnsi" w:cstheme="minorHAnsi"/>
          <w:sz w:val="24"/>
          <w:szCs w:val="24"/>
          <w:lang w:val="en-GB"/>
        </w:rPr>
        <w:t>However, this particular study of printed antenna layouts in the frequency spectrum of HF RFID/NFC applications on paper substrates is rather limited. In addition, the combined use of AJ</w:t>
      </w:r>
      <w:r w:rsidRPr="00167707">
        <w:rPr>
          <w:rFonts w:asciiTheme="minorHAnsi" w:hAnsiTheme="minorHAnsi" w:cstheme="minorHAnsi"/>
          <w:sz w:val="24"/>
          <w:szCs w:val="24"/>
          <w:vertAlign w:val="superscript"/>
          <w:lang w:val="en-GB"/>
        </w:rPr>
        <w:t>®</w:t>
      </w:r>
      <w:r w:rsidRPr="00167707">
        <w:rPr>
          <w:rFonts w:asciiTheme="minorHAnsi" w:hAnsiTheme="minorHAnsi" w:cstheme="minorHAnsi"/>
          <w:sz w:val="24"/>
          <w:szCs w:val="24"/>
          <w:lang w:val="en-GB"/>
        </w:rPr>
        <w:t>P for prototyping and SP for small serial production of customized smart applications has been just little investigated, especially when coming to the use of AJ</w:t>
      </w:r>
      <w:r w:rsidRPr="00167707">
        <w:rPr>
          <w:rFonts w:asciiTheme="minorHAnsi" w:hAnsiTheme="minorHAnsi" w:cstheme="minorHAnsi"/>
          <w:sz w:val="24"/>
          <w:szCs w:val="24"/>
          <w:vertAlign w:val="superscript"/>
          <w:lang w:val="en-GB"/>
        </w:rPr>
        <w:t>®</w:t>
      </w:r>
      <w:r w:rsidRPr="00167707">
        <w:rPr>
          <w:rFonts w:asciiTheme="minorHAnsi" w:hAnsiTheme="minorHAnsi" w:cstheme="minorHAnsi"/>
          <w:sz w:val="24"/>
          <w:szCs w:val="24"/>
          <w:lang w:val="en-GB"/>
        </w:rPr>
        <w:t>P technique. In this paper, this particular application is studied in details. Antenna printing is here taking as an example of PE application. The working frequency, bandwidth and type of an antenna can indeed easily be customized by changing layout, dimensions, and electrical requirements, etc. which is easier for PE rather than for conventional methods.</w:t>
      </w:r>
    </w:p>
    <w:p w14:paraId="520EADDB" w14:textId="77777777" w:rsidR="001967A5" w:rsidRPr="00167707" w:rsidRDefault="001967A5" w:rsidP="001967A5">
      <w:pPr>
        <w:pStyle w:val="Heading4"/>
        <w:numPr>
          <w:ilvl w:val="0"/>
          <w:numId w:val="23"/>
        </w:numPr>
        <w:rPr>
          <w:rFonts w:asciiTheme="minorHAnsi" w:hAnsiTheme="minorHAnsi" w:cstheme="minorHAnsi"/>
          <w:color w:val="auto"/>
          <w:sz w:val="24"/>
          <w:szCs w:val="24"/>
          <w:lang w:val="en-GB"/>
        </w:rPr>
      </w:pPr>
      <w:r w:rsidRPr="00167707">
        <w:rPr>
          <w:rFonts w:asciiTheme="minorHAnsi" w:hAnsiTheme="minorHAnsi" w:cstheme="minorHAnsi"/>
          <w:color w:val="auto"/>
          <w:sz w:val="24"/>
          <w:szCs w:val="24"/>
          <w:lang w:val="en-GB"/>
        </w:rPr>
        <w:t>Materials and Methods</w:t>
      </w:r>
    </w:p>
    <w:p w14:paraId="18308EAA" w14:textId="77777777" w:rsidR="001967A5" w:rsidRPr="00167707" w:rsidRDefault="001967A5" w:rsidP="001967A5">
      <w:pPr>
        <w:pStyle w:val="Heading3"/>
        <w:numPr>
          <w:ilvl w:val="2"/>
          <w:numId w:val="23"/>
        </w:numPr>
        <w:ind w:left="1224" w:hanging="504"/>
        <w:rPr>
          <w:rFonts w:cstheme="minorHAnsi"/>
          <w:sz w:val="24"/>
          <w:szCs w:val="24"/>
        </w:rPr>
      </w:pPr>
      <w:r w:rsidRPr="00167707">
        <w:rPr>
          <w:rFonts w:cstheme="minorHAnsi"/>
          <w:sz w:val="24"/>
          <w:szCs w:val="24"/>
        </w:rPr>
        <w:t>Inks and substrates</w:t>
      </w:r>
    </w:p>
    <w:p w14:paraId="19DDDD03" w14:textId="77777777" w:rsidR="001967A5" w:rsidRPr="00167707" w:rsidRDefault="001967A5" w:rsidP="001967A5">
      <w:pPr>
        <w:pStyle w:val="NoSpacing"/>
        <w:jc w:val="both"/>
        <w:rPr>
          <w:rFonts w:eastAsia="SimSun" w:cstheme="minorHAnsi"/>
          <w:sz w:val="24"/>
          <w:szCs w:val="24"/>
          <w:lang w:val="en-GB"/>
        </w:rPr>
      </w:pPr>
      <w:r w:rsidRPr="00167707">
        <w:rPr>
          <w:rFonts w:cstheme="minorHAnsi"/>
          <w:sz w:val="24"/>
          <w:szCs w:val="24"/>
          <w:lang w:val="en-GB"/>
        </w:rPr>
        <w:t xml:space="preserve">     </w:t>
      </w:r>
      <w:r w:rsidRPr="00167707">
        <w:rPr>
          <w:rFonts w:eastAsia="SimSun" w:cstheme="minorHAnsi"/>
          <w:sz w:val="24"/>
          <w:szCs w:val="24"/>
          <w:lang w:val="en-GB"/>
        </w:rPr>
        <w:t xml:space="preserve">The key topic of this study is to investigate antenna printing via </w:t>
      </w:r>
      <w:r w:rsidRPr="00167707">
        <w:rPr>
          <w:rFonts w:cstheme="minorHAnsi"/>
          <w:sz w:val="24"/>
          <w:szCs w:val="24"/>
          <w:lang w:val="en-GB"/>
        </w:rPr>
        <w:t>Aerosol Jet</w:t>
      </w:r>
      <w:r w:rsidRPr="00167707">
        <w:rPr>
          <w:rFonts w:cstheme="minorHAnsi"/>
          <w:sz w:val="24"/>
          <w:szCs w:val="24"/>
          <w:vertAlign w:val="superscript"/>
          <w:lang w:val="en-GB"/>
        </w:rPr>
        <w:t xml:space="preserve">® </w:t>
      </w:r>
      <w:r w:rsidRPr="00167707">
        <w:rPr>
          <w:rFonts w:cstheme="minorHAnsi"/>
          <w:sz w:val="24"/>
          <w:szCs w:val="24"/>
          <w:lang w:val="en-GB"/>
        </w:rPr>
        <w:t xml:space="preserve">Printing and SP by using </w:t>
      </w:r>
      <w:r w:rsidRPr="00167707">
        <w:rPr>
          <w:rFonts w:eastAsia="SimSun" w:cstheme="minorHAnsi"/>
          <w:sz w:val="24"/>
          <w:szCs w:val="24"/>
          <w:lang w:val="en-GB"/>
        </w:rPr>
        <w:t xml:space="preserve"> conductive silver inks on </w:t>
      </w:r>
      <w:proofErr w:type="spellStart"/>
      <w:r w:rsidRPr="00167707">
        <w:rPr>
          <w:rFonts w:eastAsia="SimSun" w:cstheme="minorHAnsi"/>
          <w:sz w:val="24"/>
          <w:szCs w:val="24"/>
          <w:lang w:val="en-GB"/>
        </w:rPr>
        <w:t>fiber</w:t>
      </w:r>
      <w:proofErr w:type="spellEnd"/>
      <w:r w:rsidRPr="00167707">
        <w:rPr>
          <w:rFonts w:eastAsia="SimSun" w:cstheme="minorHAnsi"/>
          <w:sz w:val="24"/>
          <w:szCs w:val="24"/>
          <w:lang w:val="en-GB"/>
        </w:rPr>
        <w:t xml:space="preserve">-based printing substrates. Hereby, p_e:smart paper type 2 (Felix </w:t>
      </w:r>
      <w:proofErr w:type="spellStart"/>
      <w:r w:rsidRPr="00167707">
        <w:rPr>
          <w:rFonts w:eastAsia="SimSun" w:cstheme="minorHAnsi"/>
          <w:sz w:val="24"/>
          <w:szCs w:val="24"/>
          <w:lang w:val="en-GB"/>
        </w:rPr>
        <w:t>Schoeller</w:t>
      </w:r>
      <w:proofErr w:type="spellEnd"/>
      <w:r w:rsidRPr="00167707">
        <w:rPr>
          <w:rFonts w:eastAsia="SimSun" w:cstheme="minorHAnsi"/>
          <w:sz w:val="24"/>
          <w:szCs w:val="24"/>
          <w:lang w:val="en-GB"/>
        </w:rPr>
        <w:t xml:space="preserve">, Germany) and Algro </w:t>
      </w:r>
      <w:proofErr w:type="spellStart"/>
      <w:r w:rsidRPr="00167707">
        <w:rPr>
          <w:rFonts w:eastAsia="SimSun" w:cstheme="minorHAnsi"/>
          <w:sz w:val="24"/>
          <w:szCs w:val="24"/>
          <w:lang w:val="en-GB"/>
        </w:rPr>
        <w:t>Baress</w:t>
      </w:r>
      <w:proofErr w:type="spellEnd"/>
      <w:r w:rsidRPr="00167707">
        <w:rPr>
          <w:rFonts w:eastAsia="SimSun" w:cstheme="minorHAnsi"/>
          <w:sz w:val="24"/>
          <w:szCs w:val="24"/>
          <w:lang w:val="en-GB"/>
        </w:rPr>
        <w:t xml:space="preserve"> (Sappi, Southern Africa) were studied. P_e:smart paper type 2 is a white opaque paper-based substrate with hydrophilic </w:t>
      </w:r>
      <w:proofErr w:type="spellStart"/>
      <w:r w:rsidRPr="00167707">
        <w:rPr>
          <w:rFonts w:eastAsia="SimSun" w:cstheme="minorHAnsi"/>
          <w:sz w:val="24"/>
          <w:szCs w:val="24"/>
          <w:lang w:val="en-GB"/>
        </w:rPr>
        <w:t>nanoporous</w:t>
      </w:r>
      <w:proofErr w:type="spellEnd"/>
      <w:r w:rsidRPr="00167707">
        <w:rPr>
          <w:rFonts w:eastAsia="SimSun" w:cstheme="minorHAnsi"/>
          <w:sz w:val="24"/>
          <w:szCs w:val="24"/>
          <w:lang w:val="en-GB"/>
        </w:rPr>
        <w:t xml:space="preserve"> surface coating, which is specifically made for printed electronics. As reference material, the </w:t>
      </w:r>
      <w:proofErr w:type="spellStart"/>
      <w:r w:rsidRPr="00167707">
        <w:rPr>
          <w:rFonts w:eastAsia="SimSun" w:cstheme="minorHAnsi"/>
          <w:sz w:val="24"/>
          <w:szCs w:val="24"/>
          <w:lang w:val="en-GB"/>
        </w:rPr>
        <w:t>Melinex</w:t>
      </w:r>
      <w:proofErr w:type="spellEnd"/>
      <w:r w:rsidRPr="00167707">
        <w:rPr>
          <w:rFonts w:eastAsia="SimSun" w:cstheme="minorHAnsi"/>
          <w:sz w:val="24"/>
          <w:szCs w:val="24"/>
          <w:lang w:val="en-GB"/>
        </w:rPr>
        <w:t xml:space="preserve"> series ST 506 transparent PET foil (thickness: 175 µm) from DuPont Teijin Foils and FR4 were used for Aerosol Jet</w:t>
      </w:r>
      <w:r w:rsidRPr="00167707">
        <w:rPr>
          <w:rFonts w:eastAsia="SimSun" w:cstheme="minorHAnsi"/>
          <w:sz w:val="24"/>
          <w:szCs w:val="24"/>
          <w:vertAlign w:val="superscript"/>
          <w:lang w:val="en-GB"/>
        </w:rPr>
        <w:t>®</w:t>
      </w:r>
      <w:r w:rsidRPr="00167707">
        <w:rPr>
          <w:rFonts w:eastAsia="SimSun" w:cstheme="minorHAnsi"/>
          <w:sz w:val="24"/>
          <w:szCs w:val="24"/>
          <w:lang w:val="en-GB"/>
        </w:rPr>
        <w:t xml:space="preserve"> Printing. In this study, the substrates were not pre-treated.</w:t>
      </w:r>
    </w:p>
    <w:p w14:paraId="6F7479FA" w14:textId="77777777" w:rsidR="001967A5" w:rsidRPr="00167707" w:rsidRDefault="001967A5" w:rsidP="001967A5">
      <w:pPr>
        <w:pStyle w:val="Els-body-text"/>
        <w:ind w:firstLine="0"/>
        <w:rPr>
          <w:rFonts w:asciiTheme="minorHAnsi" w:hAnsiTheme="minorHAnsi" w:cstheme="minorHAnsi"/>
          <w:sz w:val="24"/>
          <w:szCs w:val="24"/>
          <w:lang w:val="en-GB"/>
        </w:rPr>
      </w:pPr>
      <w:r w:rsidRPr="00167707">
        <w:rPr>
          <w:rFonts w:asciiTheme="minorHAnsi" w:hAnsiTheme="minorHAnsi" w:cstheme="minorHAnsi"/>
          <w:sz w:val="24"/>
          <w:szCs w:val="24"/>
          <w:lang w:val="en-GB"/>
        </w:rPr>
        <w:t xml:space="preserve">     For the Aerosol Jet</w:t>
      </w:r>
      <w:r w:rsidRPr="00167707">
        <w:rPr>
          <w:rFonts w:asciiTheme="minorHAnsi" w:hAnsiTheme="minorHAnsi" w:cstheme="minorHAnsi"/>
          <w:sz w:val="24"/>
          <w:szCs w:val="24"/>
          <w:vertAlign w:val="superscript"/>
          <w:lang w:val="en-GB"/>
        </w:rPr>
        <w:t>®</w:t>
      </w:r>
      <w:r w:rsidRPr="00167707">
        <w:rPr>
          <w:rFonts w:asciiTheme="minorHAnsi" w:hAnsiTheme="minorHAnsi" w:cstheme="minorHAnsi"/>
          <w:sz w:val="24"/>
          <w:szCs w:val="24"/>
          <w:lang w:val="en-GB"/>
        </w:rPr>
        <w:t xml:space="preserve"> Printing, conductive silver nanoparticle (</w:t>
      </w:r>
      <w:proofErr w:type="spellStart"/>
      <w:r w:rsidRPr="00167707">
        <w:rPr>
          <w:rFonts w:asciiTheme="minorHAnsi" w:hAnsiTheme="minorHAnsi" w:cstheme="minorHAnsi"/>
          <w:sz w:val="24"/>
          <w:szCs w:val="24"/>
          <w:lang w:val="en-GB"/>
        </w:rPr>
        <w:t>AgNPs</w:t>
      </w:r>
      <w:proofErr w:type="spellEnd"/>
      <w:r w:rsidRPr="00167707">
        <w:rPr>
          <w:rFonts w:asciiTheme="minorHAnsi" w:hAnsiTheme="minorHAnsi" w:cstheme="minorHAnsi"/>
          <w:sz w:val="24"/>
          <w:szCs w:val="24"/>
          <w:lang w:val="en-GB"/>
        </w:rPr>
        <w:t xml:space="preserve">) ink ‘JS-A221AE’ from </w:t>
      </w:r>
      <w:proofErr w:type="spellStart"/>
      <w:r w:rsidRPr="00167707">
        <w:rPr>
          <w:rFonts w:asciiTheme="minorHAnsi" w:hAnsiTheme="minorHAnsi" w:cstheme="minorHAnsi"/>
          <w:sz w:val="24"/>
          <w:szCs w:val="24"/>
          <w:lang w:val="en-GB"/>
        </w:rPr>
        <w:t>Novacentrix</w:t>
      </w:r>
      <w:proofErr w:type="spellEnd"/>
      <w:r w:rsidRPr="00167707">
        <w:rPr>
          <w:rFonts w:asciiTheme="minorHAnsi" w:hAnsiTheme="minorHAnsi" w:cstheme="minorHAnsi"/>
          <w:sz w:val="24"/>
          <w:szCs w:val="24"/>
          <w:lang w:val="en-GB"/>
        </w:rPr>
        <w:t>, Inc, USA was selected and investigated to print antennas. The ink has a sheet resistance of ~24 mΩ/</w:t>
      </w:r>
      <w:proofErr w:type="spellStart"/>
      <w:r w:rsidRPr="00167707">
        <w:rPr>
          <w:rFonts w:asciiTheme="minorHAnsi" w:hAnsiTheme="minorHAnsi" w:cstheme="minorHAnsi"/>
          <w:sz w:val="24"/>
          <w:szCs w:val="24"/>
          <w:lang w:val="en-GB"/>
        </w:rPr>
        <w:t>sq</w:t>
      </w:r>
      <w:proofErr w:type="spellEnd"/>
      <w:r w:rsidRPr="00167707">
        <w:rPr>
          <w:rFonts w:asciiTheme="minorHAnsi" w:hAnsiTheme="minorHAnsi" w:cstheme="minorHAnsi"/>
          <w:sz w:val="24"/>
          <w:szCs w:val="24"/>
          <w:lang w:val="en-GB"/>
        </w:rPr>
        <w:t xml:space="preserve">/20µm. The viscosity of the ink lies in the range of 20 </w:t>
      </w:r>
      <w:proofErr w:type="spellStart"/>
      <w:r w:rsidRPr="00167707">
        <w:rPr>
          <w:rFonts w:asciiTheme="minorHAnsi" w:hAnsiTheme="minorHAnsi" w:cstheme="minorHAnsi"/>
          <w:sz w:val="24"/>
          <w:szCs w:val="24"/>
          <w:lang w:val="en-GB"/>
        </w:rPr>
        <w:t>cP</w:t>
      </w:r>
      <w:proofErr w:type="spellEnd"/>
      <w:r w:rsidRPr="00167707">
        <w:rPr>
          <w:rFonts w:asciiTheme="minorHAnsi" w:hAnsiTheme="minorHAnsi" w:cstheme="minorHAnsi"/>
          <w:sz w:val="24"/>
          <w:szCs w:val="24"/>
          <w:lang w:val="en-GB"/>
        </w:rPr>
        <w:t xml:space="preserve"> with the average particle size of 35 nm as mentioned in the datasheet of the manufacturer.</w:t>
      </w:r>
    </w:p>
    <w:p w14:paraId="62786D5F" w14:textId="77777777" w:rsidR="001967A5" w:rsidRPr="00167707" w:rsidRDefault="001967A5" w:rsidP="001967A5">
      <w:pPr>
        <w:pStyle w:val="NoSpacing"/>
        <w:jc w:val="both"/>
        <w:rPr>
          <w:rFonts w:cstheme="minorHAnsi"/>
          <w:sz w:val="24"/>
          <w:szCs w:val="24"/>
          <w:lang w:val="en-GB"/>
        </w:rPr>
      </w:pPr>
      <w:r w:rsidRPr="00167707">
        <w:rPr>
          <w:rFonts w:cstheme="minorHAnsi"/>
          <w:sz w:val="24"/>
          <w:szCs w:val="24"/>
          <w:lang w:val="en-GB"/>
        </w:rPr>
        <w:t xml:space="preserve">     For SP, two conductive nano silver inks were selected: ‘</w:t>
      </w:r>
      <w:proofErr w:type="spellStart"/>
      <w:r w:rsidRPr="00167707">
        <w:rPr>
          <w:rFonts w:cstheme="minorHAnsi"/>
          <w:sz w:val="24"/>
          <w:szCs w:val="24"/>
          <w:lang w:val="en-GB"/>
        </w:rPr>
        <w:t>Orgacon</w:t>
      </w:r>
      <w:proofErr w:type="spellEnd"/>
      <w:r w:rsidRPr="00167707">
        <w:rPr>
          <w:rFonts w:cstheme="minorHAnsi"/>
          <w:sz w:val="24"/>
          <w:szCs w:val="24"/>
          <w:lang w:val="en-GB"/>
        </w:rPr>
        <w:t xml:space="preserve"> SI-P2000’ from Agfa-</w:t>
      </w:r>
      <w:proofErr w:type="spellStart"/>
      <w:r w:rsidRPr="00167707">
        <w:rPr>
          <w:rFonts w:cstheme="minorHAnsi"/>
          <w:sz w:val="24"/>
          <w:szCs w:val="24"/>
          <w:lang w:val="en-GB"/>
        </w:rPr>
        <w:t>Gevaert</w:t>
      </w:r>
      <w:proofErr w:type="spellEnd"/>
      <w:r w:rsidRPr="00167707">
        <w:rPr>
          <w:rFonts w:cstheme="minorHAnsi"/>
          <w:sz w:val="24"/>
          <w:szCs w:val="24"/>
          <w:lang w:val="en-GB"/>
        </w:rPr>
        <w:t xml:space="preserve"> (Belgium) and ‘Loctite ECI 1011’ from Henkel (Germany). Both inks are highly conductive with a sheet resistance below 5 mΩ/</w:t>
      </w:r>
      <w:proofErr w:type="spellStart"/>
      <w:r w:rsidRPr="00167707">
        <w:rPr>
          <w:rFonts w:cstheme="minorHAnsi"/>
          <w:sz w:val="24"/>
          <w:szCs w:val="24"/>
          <w:lang w:val="en-GB"/>
        </w:rPr>
        <w:t>sq</w:t>
      </w:r>
      <w:proofErr w:type="spellEnd"/>
      <w:r w:rsidRPr="00167707">
        <w:rPr>
          <w:rFonts w:cstheme="minorHAnsi"/>
          <w:sz w:val="24"/>
          <w:szCs w:val="24"/>
          <w:lang w:val="en-GB"/>
        </w:rPr>
        <w:t xml:space="preserve">/25µm. </w:t>
      </w:r>
    </w:p>
    <w:p w14:paraId="4108B199" w14:textId="77777777" w:rsidR="001967A5" w:rsidRPr="00167707" w:rsidRDefault="001967A5" w:rsidP="001967A5">
      <w:pPr>
        <w:pStyle w:val="Heading3"/>
        <w:numPr>
          <w:ilvl w:val="2"/>
          <w:numId w:val="23"/>
        </w:numPr>
        <w:ind w:left="1224" w:hanging="504"/>
        <w:rPr>
          <w:rFonts w:cstheme="minorHAnsi"/>
          <w:sz w:val="24"/>
          <w:szCs w:val="24"/>
        </w:rPr>
      </w:pPr>
      <w:r w:rsidRPr="00167707">
        <w:rPr>
          <w:rFonts w:cstheme="minorHAnsi"/>
          <w:sz w:val="24"/>
          <w:szCs w:val="24"/>
        </w:rPr>
        <w:t xml:space="preserve">Printing strategies and equipment </w:t>
      </w:r>
    </w:p>
    <w:p w14:paraId="05921D7E" w14:textId="77777777" w:rsidR="001967A5" w:rsidRPr="00167707" w:rsidRDefault="001967A5" w:rsidP="001967A5">
      <w:pPr>
        <w:jc w:val="both"/>
        <w:rPr>
          <w:rFonts w:cstheme="minorHAnsi"/>
          <w:sz w:val="24"/>
          <w:szCs w:val="24"/>
          <w:lang w:val="en-US"/>
        </w:rPr>
      </w:pPr>
      <w:r w:rsidRPr="00167707">
        <w:rPr>
          <w:rFonts w:cstheme="minorHAnsi"/>
          <w:sz w:val="24"/>
          <w:szCs w:val="24"/>
          <w:lang w:val="en-US"/>
        </w:rPr>
        <w:t xml:space="preserve">     An OPTOMEC AJ300 printer (ultrasonic atomizer) with a nozzle diameter of 300 µm was applied to investigate printing of RFID antennas on paper substrates. Nitrogen was used as the carrier gas. The printed samples were cured for 120 minutes at 120°C in a thermal oven. The atomizer and sheath gas flows were optimized for good continuous printing lines with minimal overspray. Printing speed was in the range of 5 – 7 mm/sec. This is crucial for controlling the deposition of the ink, wetting of the ink on different mentioned substrates and to avoid short circuits in the printed antenna. The printing was performed at room temperature, with 50% relative humidity.   </w:t>
      </w:r>
    </w:p>
    <w:p w14:paraId="51821542" w14:textId="77777777" w:rsidR="001967A5" w:rsidRPr="00167707" w:rsidRDefault="001967A5" w:rsidP="001967A5">
      <w:pPr>
        <w:jc w:val="both"/>
        <w:rPr>
          <w:rFonts w:cstheme="minorHAnsi"/>
          <w:sz w:val="24"/>
          <w:szCs w:val="24"/>
          <w:lang w:val="en-US"/>
        </w:rPr>
      </w:pPr>
      <w:r w:rsidRPr="00167707">
        <w:rPr>
          <w:rFonts w:cstheme="minorHAnsi"/>
          <w:sz w:val="24"/>
          <w:szCs w:val="24"/>
          <w:lang w:val="en-US"/>
        </w:rPr>
        <w:t xml:space="preserve">   An ISIMAT 1000 PE semi-automatic screen printer with screen mesh: 140 T/cm x 31 µm PET fiber was applied to deposit 4 different antenna designs by SP. As a post-printing step, the ink was cured for 10 min at 150°C in a ventilated box oven. For the set of multilayer prints, the prints were just dried using nitrogen gas for 30 s before printing the next layer.     </w:t>
      </w:r>
    </w:p>
    <w:p w14:paraId="06765E72" w14:textId="77777777" w:rsidR="001967A5" w:rsidRPr="00167707" w:rsidRDefault="001967A5" w:rsidP="001967A5">
      <w:pPr>
        <w:pStyle w:val="Heading3"/>
        <w:numPr>
          <w:ilvl w:val="2"/>
          <w:numId w:val="23"/>
        </w:numPr>
        <w:ind w:left="1224" w:hanging="504"/>
        <w:rPr>
          <w:rFonts w:cstheme="minorHAnsi"/>
          <w:sz w:val="24"/>
          <w:szCs w:val="24"/>
        </w:rPr>
      </w:pPr>
      <w:r w:rsidRPr="00167707">
        <w:rPr>
          <w:rFonts w:cstheme="minorHAnsi"/>
          <w:sz w:val="24"/>
          <w:szCs w:val="24"/>
        </w:rPr>
        <w:t xml:space="preserve">Antenna design </w:t>
      </w:r>
    </w:p>
    <w:p w14:paraId="0611EA40" w14:textId="77777777" w:rsidR="001967A5" w:rsidRPr="00167707" w:rsidRDefault="001967A5" w:rsidP="001967A5">
      <w:pPr>
        <w:jc w:val="both"/>
        <w:rPr>
          <w:rFonts w:cstheme="minorHAnsi"/>
          <w:sz w:val="24"/>
          <w:szCs w:val="24"/>
          <w:lang w:val="en-US"/>
        </w:rPr>
      </w:pPr>
      <w:r w:rsidRPr="00167707">
        <w:rPr>
          <w:rFonts w:cstheme="minorHAnsi"/>
          <w:sz w:val="24"/>
          <w:szCs w:val="24"/>
          <w:lang w:val="en-US"/>
        </w:rPr>
        <w:t xml:space="preserve">    RFID is a two-way data transferring method of automatic identification and data capture, consisting of a reader device and a transponder or tag. This tag – with a unique ID – exists of a (printed) antenna to receive/send radio signals and a microchip (for data storage). In this study, passive high frequency antennas are developed resulting in a read range of approximately a few </w:t>
      </w:r>
      <w:proofErr w:type="spellStart"/>
      <w:r w:rsidRPr="00167707">
        <w:rPr>
          <w:rFonts w:cstheme="minorHAnsi"/>
          <w:sz w:val="24"/>
          <w:szCs w:val="24"/>
          <w:lang w:val="en-US"/>
        </w:rPr>
        <w:t>centimetres</w:t>
      </w:r>
      <w:proofErr w:type="spellEnd"/>
      <w:r w:rsidRPr="00167707">
        <w:rPr>
          <w:rFonts w:cstheme="minorHAnsi"/>
          <w:sz w:val="24"/>
          <w:szCs w:val="24"/>
          <w:lang w:val="en-US"/>
        </w:rPr>
        <w:t xml:space="preserve"> </w:t>
      </w:r>
      <w:r w:rsidRPr="00167707">
        <w:rPr>
          <w:rFonts w:cstheme="minorHAnsi"/>
          <w:sz w:val="24"/>
          <w:szCs w:val="24"/>
        </w:rPr>
        <w:fldChar w:fldCharType="begin" w:fldLock="1"/>
      </w:r>
      <w:r w:rsidRPr="00167707">
        <w:rPr>
          <w:rFonts w:cstheme="minorHAnsi"/>
          <w:sz w:val="24"/>
          <w:szCs w:val="24"/>
          <w:lang w:val="en-US"/>
        </w:rPr>
        <w:instrText>ADDIN CSL_CITATION {"citationItems":[{"id":"ITEM-1","itemData":{"ISBN":"2817803639","author":[{"dropping-particle":"","family":"Perrin","given":"Anne","non-dropping-particle":"","parse-names":false,"suffix":""},{"dropping-particle":"","family":"Souques","given":"Martine","non-dropping-particle":"","parse-names":false,"suffix":""}],"id":"ITEM-1","issued":{"date-parts":[["2013"]]},"publisher":"Springer Science &amp; Business Media","title":"Electromagnetic fields, environment and health","type":"book"},"uris":["http://www.mendeley.com/documents/?uuid=71e40446-5471-4c01-84ec-affdb3e34c12"]}],"mendeley":{"formattedCitation":"[28]","plainTextFormattedCitation":"[28]","previouslyFormattedCitation":"[28]"},"properties":{"noteIndex":0},"schema":"https://github.com/citation-style-language/schema/raw/master/csl-citation.json"}</w:instrText>
      </w:r>
      <w:r w:rsidRPr="00167707">
        <w:rPr>
          <w:rFonts w:cstheme="minorHAnsi"/>
          <w:sz w:val="24"/>
          <w:szCs w:val="24"/>
        </w:rPr>
        <w:fldChar w:fldCharType="separate"/>
      </w:r>
      <w:r w:rsidRPr="00167707">
        <w:rPr>
          <w:rFonts w:cstheme="minorHAnsi"/>
          <w:noProof/>
          <w:sz w:val="24"/>
          <w:szCs w:val="24"/>
          <w:lang w:val="en-US"/>
        </w:rPr>
        <w:t>[28]</w:t>
      </w:r>
      <w:r w:rsidRPr="00167707">
        <w:rPr>
          <w:rFonts w:cstheme="minorHAnsi"/>
          <w:sz w:val="24"/>
          <w:szCs w:val="24"/>
        </w:rPr>
        <w:fldChar w:fldCharType="end"/>
      </w:r>
      <w:r w:rsidRPr="00167707">
        <w:rPr>
          <w:rFonts w:cstheme="minorHAnsi"/>
          <w:sz w:val="24"/>
          <w:szCs w:val="24"/>
          <w:lang w:val="en-US"/>
        </w:rPr>
        <w:t>.</w:t>
      </w:r>
    </w:p>
    <w:p w14:paraId="78543A84" w14:textId="77777777" w:rsidR="001967A5" w:rsidRPr="00167707" w:rsidRDefault="001967A5" w:rsidP="001967A5">
      <w:pPr>
        <w:jc w:val="both"/>
        <w:rPr>
          <w:rFonts w:cstheme="minorHAnsi"/>
          <w:sz w:val="24"/>
          <w:szCs w:val="24"/>
          <w:lang w:val="en-US"/>
        </w:rPr>
      </w:pPr>
      <w:r w:rsidRPr="00167707">
        <w:rPr>
          <w:rFonts w:cstheme="minorHAnsi"/>
          <w:sz w:val="24"/>
          <w:szCs w:val="24"/>
          <w:lang w:val="en-US"/>
        </w:rPr>
        <w:t xml:space="preserve">    The investigated antenna designs are square-shaped, post-it sized loop antennas, each with their own specific number of tracks and track width. These passive HF RFID antennas resonate at 13.56 MHz base carrier frequency and should function with indium gallium zinc oxide thin-film transistor (IGZO TFT) microchips, both designed and developed by Imec (Leuven, Belgium).  The main electrical characteristics include the series resistance [Ω], inductance [µH] and RFID functionality by extracting the tags’ code with a reader device Figure 3 shows four different loop antenna designs which are studied in this work. </w:t>
      </w:r>
    </w:p>
    <w:p w14:paraId="5255CCAB" w14:textId="77777777" w:rsidR="001967A5" w:rsidRPr="00167707" w:rsidRDefault="001967A5" w:rsidP="001967A5">
      <w:pPr>
        <w:jc w:val="both"/>
        <w:rPr>
          <w:rFonts w:cstheme="minorHAnsi"/>
          <w:sz w:val="24"/>
          <w:szCs w:val="24"/>
          <w:lang w:val="en-US"/>
        </w:rPr>
      </w:pPr>
      <w:r w:rsidRPr="00167707">
        <w:rPr>
          <w:rFonts w:cstheme="minorHAnsi"/>
          <w:noProof/>
          <w:sz w:val="24"/>
          <w:szCs w:val="24"/>
          <w:lang w:val="en-US"/>
        </w:rPr>
        <w:drawing>
          <wp:anchor distT="0" distB="0" distL="114300" distR="114300" simplePos="0" relativeHeight="251669504" behindDoc="0" locked="0" layoutInCell="1" allowOverlap="1" wp14:anchorId="45EF44B4" wp14:editId="072B7819">
            <wp:simplePos x="0" y="0"/>
            <wp:positionH relativeFrom="column">
              <wp:posOffset>-22860</wp:posOffset>
            </wp:positionH>
            <wp:positionV relativeFrom="paragraph">
              <wp:posOffset>3115310</wp:posOffset>
            </wp:positionV>
            <wp:extent cx="3147060" cy="923925"/>
            <wp:effectExtent l="0" t="0" r="0" b="9525"/>
            <wp:wrapTopAndBottom/>
            <wp:docPr id="3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47060" cy="923925"/>
                    </a:xfrm>
                    <a:prstGeom prst="rect">
                      <a:avLst/>
                    </a:prstGeom>
                  </pic:spPr>
                </pic:pic>
              </a:graphicData>
            </a:graphic>
            <wp14:sizeRelH relativeFrom="margin">
              <wp14:pctWidth>0</wp14:pctWidth>
            </wp14:sizeRelH>
            <wp14:sizeRelV relativeFrom="margin">
              <wp14:pctHeight>0</wp14:pctHeight>
            </wp14:sizeRelV>
          </wp:anchor>
        </w:drawing>
      </w:r>
      <w:r w:rsidRPr="00167707">
        <w:rPr>
          <w:rFonts w:cstheme="minorHAnsi"/>
          <w:sz w:val="24"/>
          <w:szCs w:val="24"/>
          <w:lang w:val="en-US"/>
        </w:rPr>
        <w:t xml:space="preserve">    Because of the very limited literature on AJ</w:t>
      </w:r>
      <w:r w:rsidRPr="00167707">
        <w:rPr>
          <w:rFonts w:cstheme="minorHAnsi"/>
          <w:sz w:val="24"/>
          <w:szCs w:val="24"/>
          <w:vertAlign w:val="superscript"/>
          <w:lang w:val="en-US"/>
        </w:rPr>
        <w:t>®</w:t>
      </w:r>
      <w:r w:rsidRPr="00167707">
        <w:rPr>
          <w:rFonts w:cstheme="minorHAnsi"/>
          <w:sz w:val="24"/>
          <w:szCs w:val="24"/>
          <w:lang w:val="en-US"/>
        </w:rPr>
        <w:t>P printed antennas on paper,  this printing concept was firstly validated by printing a common design of 2.4 GHz antenna (WLAN applications), and its Standing Wave Ratio (SWR) was compared  to the theoretical etched antenna; later on, the AJ</w:t>
      </w:r>
      <w:r w:rsidRPr="00167707">
        <w:rPr>
          <w:rFonts w:cstheme="minorHAnsi"/>
          <w:sz w:val="24"/>
          <w:szCs w:val="24"/>
          <w:vertAlign w:val="superscript"/>
          <w:lang w:val="en-US"/>
        </w:rPr>
        <w:t>®</w:t>
      </w:r>
      <w:r w:rsidRPr="00167707">
        <w:rPr>
          <w:rFonts w:cstheme="minorHAnsi"/>
          <w:sz w:val="24"/>
          <w:szCs w:val="24"/>
          <w:lang w:val="en-US"/>
        </w:rPr>
        <w:t>P strategy to prototype 13.56 MHz antenna on flexible (paper) substrates for smart packages was fine-tuned and prototypes were realized on various substrates. Sheet resistance of the AJ</w:t>
      </w:r>
      <w:r w:rsidRPr="00167707">
        <w:rPr>
          <w:rFonts w:cstheme="minorHAnsi"/>
          <w:sz w:val="24"/>
          <w:szCs w:val="24"/>
          <w:vertAlign w:val="superscript"/>
          <w:lang w:val="en-US"/>
        </w:rPr>
        <w:t>®</w:t>
      </w:r>
      <w:r w:rsidRPr="00167707">
        <w:rPr>
          <w:rFonts w:cstheme="minorHAnsi"/>
          <w:sz w:val="24"/>
          <w:szCs w:val="24"/>
          <w:lang w:val="en-US"/>
        </w:rPr>
        <w:t xml:space="preserve">P printed pattern was measured by a four-point probe device by </w:t>
      </w:r>
      <w:proofErr w:type="spellStart"/>
      <w:r w:rsidRPr="00167707">
        <w:rPr>
          <w:rFonts w:cstheme="minorHAnsi"/>
          <w:sz w:val="24"/>
          <w:szCs w:val="24"/>
          <w:lang w:val="en-US"/>
        </w:rPr>
        <w:t>Ossila</w:t>
      </w:r>
      <w:proofErr w:type="spellEnd"/>
      <w:r w:rsidRPr="00167707">
        <w:rPr>
          <w:rFonts w:cstheme="minorHAnsi"/>
          <w:sz w:val="24"/>
          <w:szCs w:val="24"/>
          <w:lang w:val="en-US"/>
        </w:rPr>
        <w:t xml:space="preserve"> Ltd, UK. The microscopic images were taken by a </w:t>
      </w:r>
      <w:proofErr w:type="spellStart"/>
      <w:r w:rsidRPr="00167707">
        <w:rPr>
          <w:rFonts w:cstheme="minorHAnsi"/>
          <w:sz w:val="24"/>
          <w:szCs w:val="24"/>
          <w:lang w:val="en-US"/>
        </w:rPr>
        <w:t>Hirox</w:t>
      </w:r>
      <w:proofErr w:type="spellEnd"/>
      <w:r w:rsidRPr="00167707">
        <w:rPr>
          <w:rFonts w:cstheme="minorHAnsi"/>
          <w:sz w:val="24"/>
          <w:szCs w:val="24"/>
          <w:lang w:val="en-US"/>
        </w:rPr>
        <w:t xml:space="preserve"> KH8700 optical microscope. Standing Wave Ratio (SWR) was measured by ENA series (E5061B), Network Analyzer from Agilent Technologies. Successively, the antenna layouts of figure 3 were screen printed on p_e:smart paper type 2 by using the Orgacon and Loctite nano silver inks. For each ink-paper-design combination, 25 different antennas were deposited for a total of 200 antennas, as show case of the ability of screen printing to scale-up </w:t>
      </w:r>
      <w:proofErr w:type="spellStart"/>
      <w:r w:rsidRPr="00167707">
        <w:rPr>
          <w:rFonts w:cstheme="minorHAnsi"/>
          <w:sz w:val="24"/>
          <w:szCs w:val="24"/>
          <w:lang w:val="en-US"/>
        </w:rPr>
        <w:t>customised</w:t>
      </w:r>
      <w:proofErr w:type="spellEnd"/>
      <w:r w:rsidRPr="00167707">
        <w:rPr>
          <w:rFonts w:cstheme="minorHAnsi"/>
          <w:sz w:val="24"/>
          <w:szCs w:val="24"/>
          <w:lang w:val="en-US"/>
        </w:rPr>
        <w:t xml:space="preserve"> smart devices to (small) serial production. The screen printed antenna’s layouts were electrically characterized on RFID functionality with the thin-film microchip by extracting the tag’s code. </w:t>
      </w:r>
    </w:p>
    <w:p w14:paraId="4099998F" w14:textId="77777777" w:rsidR="001967A5" w:rsidRPr="00167707" w:rsidRDefault="001967A5" w:rsidP="001967A5">
      <w:pPr>
        <w:pStyle w:val="Heading4"/>
        <w:numPr>
          <w:ilvl w:val="0"/>
          <w:numId w:val="23"/>
        </w:numPr>
        <w:rPr>
          <w:rFonts w:asciiTheme="minorHAnsi" w:hAnsiTheme="minorHAnsi" w:cstheme="minorHAnsi"/>
          <w:color w:val="auto"/>
          <w:sz w:val="24"/>
          <w:szCs w:val="24"/>
          <w:lang w:val="en-GB"/>
        </w:rPr>
      </w:pPr>
      <w:r w:rsidRPr="00167707">
        <w:rPr>
          <w:rFonts w:asciiTheme="minorHAnsi" w:hAnsiTheme="minorHAnsi" w:cstheme="minorHAnsi"/>
          <w:color w:val="auto"/>
          <w:sz w:val="24"/>
          <w:szCs w:val="24"/>
          <w:lang w:val="en-GB"/>
        </w:rPr>
        <w:t>Results and discussion</w:t>
      </w:r>
    </w:p>
    <w:p w14:paraId="5FA4C9D4" w14:textId="77777777" w:rsidR="001967A5" w:rsidRPr="00167707" w:rsidRDefault="001967A5" w:rsidP="001967A5">
      <w:pPr>
        <w:pStyle w:val="Els-2ndorder-head"/>
        <w:rPr>
          <w:rFonts w:asciiTheme="minorHAnsi" w:hAnsiTheme="minorHAnsi" w:cstheme="minorHAnsi"/>
          <w:sz w:val="24"/>
          <w:szCs w:val="24"/>
          <w:lang w:val="en-GB"/>
        </w:rPr>
      </w:pPr>
      <w:r w:rsidRPr="00167707">
        <w:rPr>
          <w:rFonts w:asciiTheme="minorHAnsi" w:hAnsiTheme="minorHAnsi" w:cstheme="minorHAnsi"/>
          <w:sz w:val="24"/>
          <w:szCs w:val="24"/>
          <w:lang w:val="en-GB"/>
        </w:rPr>
        <w:t>Aerosol Jet</w:t>
      </w:r>
      <w:r w:rsidRPr="00167707">
        <w:rPr>
          <w:rFonts w:asciiTheme="minorHAnsi" w:hAnsiTheme="minorHAnsi" w:cstheme="minorHAnsi"/>
          <w:sz w:val="24"/>
          <w:szCs w:val="24"/>
          <w:vertAlign w:val="superscript"/>
          <w:lang w:val="en-GB"/>
        </w:rPr>
        <w:t>®</w:t>
      </w:r>
      <w:r w:rsidRPr="00167707">
        <w:rPr>
          <w:rFonts w:asciiTheme="minorHAnsi" w:hAnsiTheme="minorHAnsi" w:cstheme="minorHAnsi"/>
          <w:sz w:val="24"/>
          <w:szCs w:val="24"/>
          <w:lang w:val="en-GB"/>
        </w:rPr>
        <w:t xml:space="preserve"> Printed Antennas</w:t>
      </w:r>
    </w:p>
    <w:p w14:paraId="4FDFC3C6" w14:textId="77777777" w:rsidR="001967A5" w:rsidRPr="00167707" w:rsidRDefault="001967A5" w:rsidP="001967A5">
      <w:pPr>
        <w:jc w:val="both"/>
        <w:rPr>
          <w:rFonts w:cstheme="minorHAnsi"/>
          <w:sz w:val="24"/>
          <w:szCs w:val="24"/>
        </w:rPr>
      </w:pPr>
      <w:r w:rsidRPr="00167707">
        <w:rPr>
          <w:rFonts w:cstheme="minorHAnsi"/>
          <w:i/>
          <w:sz w:val="24"/>
          <w:szCs w:val="24"/>
          <w:lang w:val="en-US"/>
        </w:rPr>
        <w:t>Comparison with etched antennas:</w:t>
      </w:r>
      <w:r w:rsidRPr="00167707">
        <w:rPr>
          <w:rFonts w:cstheme="minorHAnsi"/>
          <w:sz w:val="24"/>
          <w:szCs w:val="24"/>
          <w:lang w:val="en-US"/>
        </w:rPr>
        <w:t xml:space="preserve"> Figure 4 shows the Standing Wave Ratio (SWR) of a 2.4 GHz (working frequency (f</w:t>
      </w:r>
      <w:r w:rsidRPr="00167707">
        <w:rPr>
          <w:rFonts w:cstheme="minorHAnsi"/>
          <w:sz w:val="24"/>
          <w:szCs w:val="24"/>
          <w:vertAlign w:val="subscript"/>
          <w:lang w:val="en-US"/>
        </w:rPr>
        <w:t>c</w:t>
      </w:r>
      <w:r w:rsidRPr="00167707">
        <w:rPr>
          <w:rFonts w:cstheme="minorHAnsi"/>
          <w:sz w:val="24"/>
          <w:szCs w:val="24"/>
          <w:lang w:val="en-US"/>
        </w:rPr>
        <w:t>)) antenna by AJ</w:t>
      </w:r>
      <w:r w:rsidRPr="00167707">
        <w:rPr>
          <w:rFonts w:cstheme="minorHAnsi"/>
          <w:sz w:val="24"/>
          <w:szCs w:val="24"/>
          <w:vertAlign w:val="superscript"/>
          <w:lang w:val="en-US"/>
        </w:rPr>
        <w:t>®</w:t>
      </w:r>
      <w:r w:rsidRPr="00167707">
        <w:rPr>
          <w:rFonts w:cstheme="minorHAnsi"/>
          <w:sz w:val="24"/>
          <w:szCs w:val="24"/>
          <w:lang w:val="en-US"/>
        </w:rPr>
        <w:t>P with Metalon</w:t>
      </w:r>
      <w:r w:rsidRPr="00167707">
        <w:rPr>
          <w:rFonts w:cstheme="minorHAnsi"/>
          <w:sz w:val="24"/>
          <w:szCs w:val="24"/>
          <w:vertAlign w:val="superscript"/>
          <w:lang w:val="en-US"/>
        </w:rPr>
        <w:t>®</w:t>
      </w:r>
      <w:r w:rsidRPr="00167707">
        <w:rPr>
          <w:rFonts w:cstheme="minorHAnsi"/>
          <w:sz w:val="24"/>
          <w:szCs w:val="24"/>
          <w:lang w:val="en-US"/>
        </w:rPr>
        <w:t xml:space="preserve"> ‘JS-A221AE’. </w:t>
      </w:r>
      <w:r w:rsidRPr="00167707">
        <w:rPr>
          <w:rFonts w:cstheme="minorHAnsi"/>
          <w:sz w:val="24"/>
          <w:szCs w:val="24"/>
        </w:rPr>
        <w:t xml:space="preserve">The SWR (Standing Wave Ratio) was </w:t>
      </w:r>
      <w:proofErr w:type="spellStart"/>
      <w:r w:rsidRPr="00167707">
        <w:rPr>
          <w:rFonts w:cstheme="minorHAnsi"/>
          <w:sz w:val="24"/>
          <w:szCs w:val="24"/>
        </w:rPr>
        <w:t>measured</w:t>
      </w:r>
      <w:proofErr w:type="spellEnd"/>
      <w:r w:rsidRPr="00167707">
        <w:rPr>
          <w:rFonts w:cstheme="minorHAnsi"/>
          <w:sz w:val="24"/>
          <w:szCs w:val="24"/>
        </w:rPr>
        <w:t xml:space="preserve"> </w:t>
      </w:r>
      <w:proofErr w:type="spellStart"/>
      <w:r w:rsidRPr="00167707">
        <w:rPr>
          <w:rFonts w:cstheme="minorHAnsi"/>
          <w:sz w:val="24"/>
          <w:szCs w:val="24"/>
        </w:rPr>
        <w:t>with</w:t>
      </w:r>
      <w:proofErr w:type="spellEnd"/>
      <w:r w:rsidRPr="00167707">
        <w:rPr>
          <w:rFonts w:cstheme="minorHAnsi"/>
          <w:sz w:val="24"/>
          <w:szCs w:val="24"/>
        </w:rPr>
        <w:t xml:space="preserve"> a Network </w:t>
      </w:r>
    </w:p>
    <w:p w14:paraId="56666323" w14:textId="77777777" w:rsidR="001967A5" w:rsidRPr="00167707" w:rsidRDefault="001967A5" w:rsidP="001967A5">
      <w:pPr>
        <w:keepNext/>
        <w:jc w:val="center"/>
        <w:rPr>
          <w:rFonts w:cstheme="minorHAnsi"/>
          <w:sz w:val="24"/>
          <w:szCs w:val="24"/>
        </w:rPr>
      </w:pPr>
      <w:r w:rsidRPr="00167707">
        <w:rPr>
          <w:rFonts w:cstheme="minorHAnsi"/>
          <w:sz w:val="24"/>
          <w:szCs w:val="24"/>
        </w:rPr>
        <w:t xml:space="preserve">    </w:t>
      </w:r>
      <w:r w:rsidRPr="00167707">
        <w:rPr>
          <w:rFonts w:cstheme="minorHAnsi"/>
          <w:i/>
          <w:noProof/>
          <w:sz w:val="24"/>
          <w:szCs w:val="24"/>
          <w:lang w:val="en-US"/>
        </w:rPr>
        <w:drawing>
          <wp:inline distT="0" distB="0" distL="0" distR="0" wp14:anchorId="29AB0E3B" wp14:editId="224DBB49">
            <wp:extent cx="2401619" cy="1879466"/>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04442" cy="1881676"/>
                    </a:xfrm>
                    <a:prstGeom prst="rect">
                      <a:avLst/>
                    </a:prstGeom>
                  </pic:spPr>
                </pic:pic>
              </a:graphicData>
            </a:graphic>
          </wp:inline>
        </w:drawing>
      </w:r>
    </w:p>
    <w:p w14:paraId="30F6183F" w14:textId="77777777" w:rsidR="001967A5" w:rsidRPr="00167707" w:rsidRDefault="001967A5" w:rsidP="001967A5">
      <w:pPr>
        <w:pStyle w:val="Caption"/>
        <w:jc w:val="both"/>
        <w:rPr>
          <w:rFonts w:asciiTheme="minorHAnsi" w:hAnsiTheme="minorHAnsi" w:cstheme="minorHAnsi"/>
          <w:sz w:val="24"/>
          <w:szCs w:val="24"/>
        </w:rPr>
      </w:pPr>
      <w:r w:rsidRPr="00167707">
        <w:rPr>
          <w:rFonts w:asciiTheme="minorHAnsi" w:hAnsiTheme="minorHAnsi" w:cstheme="minorHAnsi"/>
          <w:sz w:val="24"/>
          <w:szCs w:val="24"/>
        </w:rPr>
        <w:t>Figure 4: Standing Wave Ratio (SWR) of a 2.4 GHz Aerosol Jet</w:t>
      </w:r>
      <w:r w:rsidRPr="00167707">
        <w:rPr>
          <w:rFonts w:asciiTheme="minorHAnsi" w:hAnsiTheme="minorHAnsi" w:cstheme="minorHAnsi"/>
          <w:sz w:val="24"/>
          <w:szCs w:val="24"/>
          <w:vertAlign w:val="superscript"/>
        </w:rPr>
        <w:t>®</w:t>
      </w:r>
      <w:r w:rsidRPr="00167707">
        <w:rPr>
          <w:rFonts w:asciiTheme="minorHAnsi" w:hAnsiTheme="minorHAnsi" w:cstheme="minorHAnsi"/>
          <w:sz w:val="24"/>
          <w:szCs w:val="24"/>
        </w:rPr>
        <w:t xml:space="preserve"> Printed antenna on a FR4 board for the sake of comparison with conventionally etched antenna (i.e. on rigid substrates). A SWR of 1:1 means exact impedance matching and no loss in the transmission line.  </w:t>
      </w:r>
    </w:p>
    <w:p w14:paraId="6C0CFD41" w14:textId="77777777" w:rsidR="001967A5" w:rsidRPr="00167707" w:rsidRDefault="001967A5" w:rsidP="001967A5">
      <w:pPr>
        <w:jc w:val="both"/>
        <w:rPr>
          <w:rFonts w:cstheme="minorHAnsi"/>
          <w:sz w:val="24"/>
          <w:szCs w:val="24"/>
          <w:lang w:val="en-US"/>
        </w:rPr>
      </w:pPr>
      <w:r w:rsidRPr="00167707">
        <w:rPr>
          <w:rFonts w:cstheme="minorHAnsi"/>
          <w:sz w:val="24"/>
          <w:szCs w:val="24"/>
          <w:lang w:val="en-US"/>
        </w:rPr>
        <w:t>Analyzer. In an ideal case, SWR of 1:1 means exact impedance matching and no loss in the transmission line.  In our case, SWR is 1.08. This portrays the close match of the impedance of the load and the impedance of the transmission line carrying the RF signal between AJ</w:t>
      </w:r>
      <w:r w:rsidRPr="00167707">
        <w:rPr>
          <w:rFonts w:cstheme="minorHAnsi"/>
          <w:sz w:val="24"/>
          <w:szCs w:val="24"/>
          <w:vertAlign w:val="superscript"/>
          <w:lang w:val="en-US"/>
        </w:rPr>
        <w:t>®</w:t>
      </w:r>
      <w:r w:rsidRPr="00167707">
        <w:rPr>
          <w:rFonts w:cstheme="minorHAnsi"/>
          <w:sz w:val="24"/>
          <w:szCs w:val="24"/>
          <w:lang w:val="en-US"/>
        </w:rPr>
        <w:t>P and conventionally etched antenna design. This infer that the AJ</w:t>
      </w:r>
      <w:r w:rsidRPr="00167707">
        <w:rPr>
          <w:rFonts w:cstheme="minorHAnsi"/>
          <w:sz w:val="24"/>
          <w:szCs w:val="24"/>
          <w:vertAlign w:val="superscript"/>
          <w:lang w:val="en-US"/>
        </w:rPr>
        <w:t>®</w:t>
      </w:r>
      <w:r w:rsidRPr="00167707">
        <w:rPr>
          <w:rFonts w:cstheme="minorHAnsi"/>
          <w:sz w:val="24"/>
          <w:szCs w:val="24"/>
          <w:lang w:val="en-US"/>
        </w:rPr>
        <w:t>P can be enabling tool for the fabrication of any antenna layout.</w:t>
      </w:r>
    </w:p>
    <w:p w14:paraId="495C94AF" w14:textId="77777777" w:rsidR="001967A5" w:rsidRPr="00167707" w:rsidRDefault="001967A5" w:rsidP="001967A5">
      <w:pPr>
        <w:jc w:val="both"/>
        <w:rPr>
          <w:rFonts w:cstheme="minorHAnsi"/>
          <w:sz w:val="24"/>
          <w:szCs w:val="24"/>
          <w:lang w:val="en-US"/>
        </w:rPr>
      </w:pPr>
      <w:r w:rsidRPr="00167707">
        <w:rPr>
          <w:rFonts w:cstheme="minorHAnsi"/>
          <w:sz w:val="24"/>
          <w:szCs w:val="24"/>
          <w:lang w:val="en-US"/>
        </w:rPr>
        <w:t xml:space="preserve">    </w:t>
      </w:r>
      <w:r w:rsidRPr="00167707">
        <w:rPr>
          <w:rFonts w:cstheme="minorHAnsi"/>
          <w:i/>
          <w:sz w:val="24"/>
          <w:szCs w:val="24"/>
          <w:lang w:val="en-US"/>
        </w:rPr>
        <w:t xml:space="preserve">Electrical characterization of printed tracks on different substrates: </w:t>
      </w:r>
      <w:r w:rsidRPr="00167707">
        <w:rPr>
          <w:rFonts w:cstheme="minorHAnsi"/>
          <w:sz w:val="24"/>
          <w:szCs w:val="24"/>
          <w:lang w:val="en-US"/>
        </w:rPr>
        <w:t>Figure 5 shows the variation of sheet resistance vs the number of AJ</w:t>
      </w:r>
      <w:r w:rsidRPr="00167707">
        <w:rPr>
          <w:rFonts w:cstheme="minorHAnsi"/>
          <w:sz w:val="24"/>
          <w:szCs w:val="24"/>
          <w:vertAlign w:val="superscript"/>
          <w:lang w:val="en-US"/>
        </w:rPr>
        <w:t>®</w:t>
      </w:r>
      <w:r w:rsidRPr="00167707">
        <w:rPr>
          <w:rFonts w:cstheme="minorHAnsi"/>
          <w:sz w:val="24"/>
          <w:szCs w:val="24"/>
          <w:lang w:val="en-US"/>
        </w:rPr>
        <w:t xml:space="preserve"> printed layers for various rigid and flexible substrates, including paper. The investigation is necessary to fine tune the AJ</w:t>
      </w:r>
      <w:r w:rsidRPr="00167707">
        <w:rPr>
          <w:rFonts w:cstheme="minorHAnsi"/>
          <w:sz w:val="24"/>
          <w:szCs w:val="24"/>
          <w:vertAlign w:val="superscript"/>
          <w:lang w:val="en-US"/>
        </w:rPr>
        <w:t>®</w:t>
      </w:r>
      <w:r w:rsidRPr="00167707">
        <w:rPr>
          <w:rFonts w:cstheme="minorHAnsi"/>
          <w:sz w:val="24"/>
          <w:szCs w:val="24"/>
          <w:lang w:val="en-US"/>
        </w:rPr>
        <w:t xml:space="preserve">P strategy to prototype printed antennas for </w:t>
      </w:r>
      <w:proofErr w:type="spellStart"/>
      <w:r w:rsidRPr="00167707">
        <w:rPr>
          <w:rFonts w:cstheme="minorHAnsi"/>
          <w:sz w:val="24"/>
          <w:szCs w:val="24"/>
          <w:lang w:val="en-US"/>
        </w:rPr>
        <w:t>customised</w:t>
      </w:r>
      <w:proofErr w:type="spellEnd"/>
      <w:r w:rsidRPr="00167707">
        <w:rPr>
          <w:rFonts w:cstheme="minorHAnsi"/>
          <w:sz w:val="24"/>
          <w:szCs w:val="24"/>
          <w:lang w:val="en-US"/>
        </w:rPr>
        <w:t xml:space="preserve"> applications on flexible (paper based) substrates, as luxury, smart packages, e.g. enabling to identify the content status. It can be seen that the sheet resistances decrease significantly until layer 4 and then starts to saturate relatively. This decrease of the resistance is due to the increase in the thickness of the printed tracks. All the substrates follow a similar trend, for exception of PET foils, as comparison, </w:t>
      </w:r>
      <w:proofErr w:type="spellStart"/>
      <w:r w:rsidRPr="00167707">
        <w:rPr>
          <w:rFonts w:cstheme="minorHAnsi"/>
          <w:sz w:val="24"/>
          <w:szCs w:val="24"/>
          <w:lang w:val="en-US"/>
        </w:rPr>
        <w:t>thefirst</w:t>
      </w:r>
      <w:proofErr w:type="spellEnd"/>
      <w:r w:rsidRPr="00167707">
        <w:rPr>
          <w:rFonts w:cstheme="minorHAnsi"/>
          <w:sz w:val="24"/>
          <w:szCs w:val="24"/>
          <w:lang w:val="en-US"/>
        </w:rPr>
        <w:t xml:space="preserve"> layer provides relatively high sheet resistance (576 ± 0.675 m</w:t>
      </w:r>
      <w:r w:rsidRPr="00167707">
        <w:rPr>
          <w:rFonts w:cstheme="minorHAnsi"/>
          <w:sz w:val="24"/>
          <w:szCs w:val="24"/>
        </w:rPr>
        <w:t>Ω</w:t>
      </w:r>
      <w:r w:rsidRPr="00167707">
        <w:rPr>
          <w:rFonts w:cstheme="minorHAnsi"/>
          <w:sz w:val="24"/>
          <w:szCs w:val="24"/>
          <w:lang w:val="en-US"/>
        </w:rPr>
        <w:t>/sq) values as compared to the other substrates but starting from 2 layers, the sheet resistance values are in the same range as the other antennas. The reason for higher resistance value of the first layer of the Ag ink on the PET foil could be the first layer is not conductive enough due to less amount of material deposited and chemical interaction of ink-substrate.</w:t>
      </w:r>
    </w:p>
    <w:p w14:paraId="7FC0D0F7" w14:textId="77777777" w:rsidR="001967A5" w:rsidRPr="00167707" w:rsidRDefault="001967A5" w:rsidP="001967A5">
      <w:pPr>
        <w:jc w:val="both"/>
        <w:rPr>
          <w:rFonts w:cstheme="minorHAnsi"/>
          <w:sz w:val="24"/>
          <w:szCs w:val="24"/>
          <w:lang w:val="en-US"/>
        </w:rPr>
      </w:pPr>
      <w:r w:rsidRPr="00167707">
        <w:rPr>
          <w:rFonts w:cstheme="minorHAnsi"/>
          <w:noProof/>
          <w:sz w:val="24"/>
          <w:szCs w:val="24"/>
          <w:lang w:val="en-US"/>
        </w:rPr>
        <mc:AlternateContent>
          <mc:Choice Requires="wps">
            <w:drawing>
              <wp:anchor distT="0" distB="0" distL="114300" distR="114300" simplePos="0" relativeHeight="251676672" behindDoc="0" locked="0" layoutInCell="1" allowOverlap="1" wp14:anchorId="1B16AECC" wp14:editId="503C8254">
                <wp:simplePos x="0" y="0"/>
                <wp:positionH relativeFrom="margin">
                  <wp:posOffset>-24130</wp:posOffset>
                </wp:positionH>
                <wp:positionV relativeFrom="paragraph">
                  <wp:posOffset>392430</wp:posOffset>
                </wp:positionV>
                <wp:extent cx="3147060" cy="67119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3147060" cy="671195"/>
                        </a:xfrm>
                        <a:prstGeom prst="rect">
                          <a:avLst/>
                        </a:prstGeom>
                        <a:solidFill>
                          <a:prstClr val="white"/>
                        </a:solidFill>
                        <a:ln>
                          <a:noFill/>
                        </a:ln>
                      </wps:spPr>
                      <wps:txbx>
                        <w:txbxContent>
                          <w:p w14:paraId="6E3C7574" w14:textId="77777777" w:rsidR="001967A5" w:rsidRPr="00AC6780" w:rsidRDefault="001967A5" w:rsidP="001967A5">
                            <w:pPr>
                              <w:pStyle w:val="Caption"/>
                              <w:jc w:val="both"/>
                              <w:rPr>
                                <w:i/>
                                <w:noProof/>
                              </w:rPr>
                            </w:pPr>
                            <w:r w:rsidRPr="00AC6780">
                              <w:t>Figure 3: Designs of high frequency RFID loop antennas with number of turns ranging from 4 to 6 turns, variable linewidth from 500 µm to 1600 µm and interspace ranging from 400 to 500 µm. The total size is in the range of 40 mm x 50 mm. Lx labels are th</w:t>
                            </w:r>
                            <w:r>
                              <w:t>e specific label investigated.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16AECC" id="Text Box 3" o:spid="_x0000_s1033" type="#_x0000_t202" style="position:absolute;left:0;text-align:left;margin-left:-1.9pt;margin-top:30.9pt;width:247.8pt;height:52.85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" stroked="f">
                <v:textbox inset="0,0,0,0">
                  <w:txbxContent>
                    <w:p w14:paraId="6E3C7574" w14:textId="77777777" w:rsidR="001967A5" w:rsidRPr="00AC6780" w:rsidRDefault="001967A5" w:rsidP="001967A5">
                      <w:pPr>
                        <w:pStyle w:val="Caption"/>
                        <w:jc w:val="both"/>
                        <w:rPr>
                          <w:i/>
                          <w:noProof/>
                        </w:rPr>
                      </w:pPr>
                      <w:r w:rsidRPr="00AC6780">
                        <w:t>Figure 3: Designs of high frequency RFID loop antennas with number of turns ranging from 4 to 6 turns, variable linewidth from 500 µm to 1600 µm and interspace ranging from 400 to 500 µm. The total size is in the range of 40 mm x 50 mm. Lx labels are th</w:t>
                      </w:r>
                      <w:r>
                        <w:t>e specific label investigated.</w:t>
                      </w:r>
                    </w:p>
                  </w:txbxContent>
                </v:textbox>
                <w10:wrap type="topAndBottom" anchorx="margin"/>
              </v:shape>
            </w:pict>
          </mc:Fallback>
        </mc:AlternateContent>
      </w:r>
      <w:r w:rsidRPr="00167707">
        <w:rPr>
          <w:rFonts w:cstheme="minorHAnsi"/>
          <w:i/>
          <w:sz w:val="24"/>
          <w:szCs w:val="24"/>
          <w:lang w:val="en-US"/>
        </w:rPr>
        <w:t xml:space="preserve">     Prototyping of Antennas on different substrates:</w:t>
      </w:r>
      <w:r w:rsidRPr="00167707">
        <w:rPr>
          <w:rFonts w:cstheme="minorHAnsi"/>
          <w:sz w:val="24"/>
          <w:szCs w:val="24"/>
          <w:lang w:val="en-US"/>
        </w:rPr>
        <w:t xml:space="preserve"> Figure 6 shows the digital images of the printed tracks of the printed antennas (L6 design) on different types of substrates, including paper. The print quality is good, without overspray, fully dense and continuous. This also reveals the ability of AJ</w:t>
      </w:r>
      <w:r w:rsidRPr="00167707">
        <w:rPr>
          <w:rFonts w:cstheme="minorHAnsi"/>
          <w:sz w:val="24"/>
          <w:szCs w:val="24"/>
          <w:vertAlign w:val="superscript"/>
          <w:lang w:val="en-US"/>
        </w:rPr>
        <w:t>®</w:t>
      </w:r>
      <w:r w:rsidRPr="00167707">
        <w:rPr>
          <w:rFonts w:cstheme="minorHAnsi"/>
          <w:sz w:val="24"/>
          <w:szCs w:val="24"/>
          <w:lang w:val="en-US"/>
        </w:rPr>
        <w:t>P to print on a different class of substrates. Successful printing was done on FR4, PET and two different paper substrates.</w:t>
      </w:r>
    </w:p>
    <w:p w14:paraId="231D9A4E" w14:textId="77777777" w:rsidR="001967A5" w:rsidRPr="00167707" w:rsidRDefault="001967A5" w:rsidP="001967A5">
      <w:pPr>
        <w:jc w:val="both"/>
        <w:rPr>
          <w:rFonts w:cstheme="minorHAnsi"/>
          <w:sz w:val="24"/>
          <w:szCs w:val="24"/>
          <w:lang w:val="en-US"/>
        </w:rPr>
      </w:pPr>
      <w:r w:rsidRPr="00167707">
        <w:rPr>
          <w:rFonts w:cstheme="minorHAnsi"/>
          <w:i/>
          <w:sz w:val="24"/>
          <w:szCs w:val="24"/>
          <w:lang w:val="en-US"/>
        </w:rPr>
        <w:t xml:space="preserve">     </w:t>
      </w:r>
      <w:r w:rsidRPr="00167707">
        <w:rPr>
          <w:rFonts w:cstheme="minorHAnsi"/>
          <w:sz w:val="24"/>
          <w:szCs w:val="24"/>
          <w:lang w:val="en-US"/>
        </w:rPr>
        <w:t>FR4 was chosen as positive reference against conventional etching process. The rest of the substrates, two different types of papers and PET, are intrinsically flexible substrates which provide the flexibility and bendability to the printed prototypes of the antennas. These prototypes were not characterized but they showcase the potential of AJ</w:t>
      </w:r>
      <w:r w:rsidRPr="00167707">
        <w:rPr>
          <w:rFonts w:cstheme="minorHAnsi"/>
          <w:sz w:val="24"/>
          <w:szCs w:val="24"/>
          <w:vertAlign w:val="superscript"/>
          <w:lang w:val="en-US"/>
        </w:rPr>
        <w:t>®</w:t>
      </w:r>
      <w:r w:rsidRPr="00167707">
        <w:rPr>
          <w:rFonts w:cstheme="minorHAnsi"/>
          <w:sz w:val="24"/>
          <w:szCs w:val="24"/>
          <w:lang w:val="en-US"/>
        </w:rPr>
        <w:t>P to be a successful technology for Rapid Prototyping of flexible devices.</w:t>
      </w:r>
      <w:r w:rsidRPr="00167707">
        <w:rPr>
          <w:rFonts w:cstheme="minorHAnsi"/>
          <w:i/>
          <w:sz w:val="24"/>
          <w:szCs w:val="24"/>
          <w:lang w:val="en-US"/>
        </w:rPr>
        <w:t xml:space="preserve">     </w:t>
      </w:r>
    </w:p>
    <w:p w14:paraId="41B55E81" w14:textId="77777777" w:rsidR="001967A5" w:rsidRPr="00167707" w:rsidRDefault="001967A5" w:rsidP="001967A5">
      <w:pPr>
        <w:jc w:val="both"/>
        <w:rPr>
          <w:rFonts w:cstheme="minorHAnsi"/>
          <w:sz w:val="24"/>
          <w:szCs w:val="24"/>
          <w:lang w:val="en-US"/>
        </w:rPr>
      </w:pPr>
      <w:r w:rsidRPr="00167707">
        <w:rPr>
          <w:rFonts w:cstheme="minorHAnsi"/>
          <w:sz w:val="24"/>
          <w:szCs w:val="24"/>
          <w:lang w:val="en-US"/>
        </w:rPr>
        <w:t xml:space="preserve">     The series resistances of the antennas printed on Algro Baress, PET, p_e:smart paper type 2 and FR4 are 21 Ω, 51 Ω, 65 Ω, 49 Ω, respectively. All the antennas except p_e:smart </w:t>
      </w:r>
      <w:r w:rsidRPr="00167707">
        <w:rPr>
          <w:rFonts w:cstheme="minorHAnsi"/>
          <w:noProof/>
          <w:sz w:val="24"/>
          <w:szCs w:val="24"/>
          <w:lang w:val="en-US"/>
        </w:rPr>
        <w:drawing>
          <wp:anchor distT="0" distB="0" distL="114300" distR="114300" simplePos="0" relativeHeight="251674624" behindDoc="0" locked="0" layoutInCell="1" allowOverlap="1" wp14:anchorId="3C60AF86" wp14:editId="643A8DCE">
            <wp:simplePos x="0" y="0"/>
            <wp:positionH relativeFrom="margin">
              <wp:posOffset>3535045</wp:posOffset>
            </wp:positionH>
            <wp:positionV relativeFrom="paragraph">
              <wp:posOffset>31115</wp:posOffset>
            </wp:positionV>
            <wp:extent cx="3006090" cy="1992630"/>
            <wp:effectExtent l="0" t="0" r="3810" b="7620"/>
            <wp:wrapTopAndBottom/>
            <wp:docPr id="36"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BEBA8EAE-BF5A-486C-A8C5-ECC9F3942E4B}">
                          <a14:imgProps xmlns:a14="http://schemas.microsoft.com/office/drawing/2010/main">
                            <a14:imgLayer r:embed="rId12">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006090" cy="1992630"/>
                    </a:xfrm>
                    <a:prstGeom prst="rect">
                      <a:avLst/>
                    </a:prstGeom>
                  </pic:spPr>
                </pic:pic>
              </a:graphicData>
            </a:graphic>
            <wp14:sizeRelH relativeFrom="page">
              <wp14:pctWidth>0</wp14:pctWidth>
            </wp14:sizeRelH>
            <wp14:sizeRelV relativeFrom="page">
              <wp14:pctHeight>0</wp14:pctHeight>
            </wp14:sizeRelV>
          </wp:anchor>
        </w:drawing>
      </w:r>
      <w:r w:rsidRPr="00167707">
        <w:rPr>
          <w:rFonts w:cstheme="minorHAnsi"/>
          <w:sz w:val="24"/>
          <w:szCs w:val="24"/>
          <w:lang w:val="en-US"/>
        </w:rPr>
        <w:t>paper type 2 were printed with 4 layers. A number of limitations, in case of AJ</w:t>
      </w:r>
      <w:r w:rsidRPr="00167707">
        <w:rPr>
          <w:rFonts w:cstheme="minorHAnsi"/>
          <w:sz w:val="24"/>
          <w:szCs w:val="24"/>
          <w:vertAlign w:val="superscript"/>
          <w:lang w:val="en-US"/>
        </w:rPr>
        <w:t xml:space="preserve">® </w:t>
      </w:r>
      <w:r w:rsidRPr="00167707">
        <w:rPr>
          <w:rFonts w:cstheme="minorHAnsi"/>
          <w:sz w:val="24"/>
          <w:szCs w:val="24"/>
          <w:lang w:val="en-US"/>
        </w:rPr>
        <w:t>Printing of the HF RFID, were also identified:</w:t>
      </w:r>
    </w:p>
    <w:p w14:paraId="65F74F3B" w14:textId="77777777" w:rsidR="001967A5" w:rsidRPr="00167707" w:rsidRDefault="001967A5" w:rsidP="001967A5">
      <w:pPr>
        <w:pStyle w:val="ListParagraph"/>
        <w:numPr>
          <w:ilvl w:val="0"/>
          <w:numId w:val="24"/>
        </w:numPr>
        <w:spacing w:after="0" w:line="240" w:lineRule="auto"/>
        <w:rPr>
          <w:rFonts w:cstheme="minorHAnsi"/>
          <w:sz w:val="24"/>
          <w:szCs w:val="24"/>
          <w:lang w:val="en-US"/>
        </w:rPr>
      </w:pPr>
      <w:r w:rsidRPr="00167707">
        <w:rPr>
          <w:rFonts w:cstheme="minorHAnsi"/>
          <w:sz w:val="24"/>
          <w:szCs w:val="24"/>
          <w:lang w:val="en-US"/>
        </w:rPr>
        <w:t xml:space="preserve">Long printing time (~ 2 </w:t>
      </w:r>
      <w:proofErr w:type="spellStart"/>
      <w:r w:rsidRPr="00167707">
        <w:rPr>
          <w:rFonts w:cstheme="minorHAnsi"/>
          <w:sz w:val="24"/>
          <w:szCs w:val="24"/>
          <w:lang w:val="en-US"/>
        </w:rPr>
        <w:t>hrs</w:t>
      </w:r>
      <w:proofErr w:type="spellEnd"/>
      <w:r w:rsidRPr="00167707">
        <w:rPr>
          <w:rFonts w:cstheme="minorHAnsi"/>
          <w:sz w:val="24"/>
          <w:szCs w:val="24"/>
          <w:lang w:val="en-US"/>
        </w:rPr>
        <w:t xml:space="preserve"> for an antenna design)</w:t>
      </w:r>
    </w:p>
    <w:p w14:paraId="5BA77880" w14:textId="77777777" w:rsidR="001967A5" w:rsidRPr="00167707" w:rsidRDefault="001967A5" w:rsidP="001967A5">
      <w:pPr>
        <w:pStyle w:val="ListParagraph"/>
        <w:numPr>
          <w:ilvl w:val="0"/>
          <w:numId w:val="24"/>
        </w:numPr>
        <w:spacing w:after="0" w:line="240" w:lineRule="auto"/>
        <w:rPr>
          <w:rFonts w:cstheme="minorHAnsi"/>
          <w:sz w:val="24"/>
          <w:szCs w:val="24"/>
          <w:lang w:val="en-US"/>
        </w:rPr>
      </w:pPr>
      <w:r w:rsidRPr="00167707">
        <w:rPr>
          <w:rFonts w:cstheme="minorHAnsi"/>
          <w:sz w:val="24"/>
          <w:szCs w:val="24"/>
          <w:lang w:val="en-US"/>
        </w:rPr>
        <w:t>Low sintering temperature preferred for paper substrates</w:t>
      </w:r>
    </w:p>
    <w:p w14:paraId="42C6C02F" w14:textId="77777777" w:rsidR="001967A5" w:rsidRPr="00167707" w:rsidRDefault="001967A5" w:rsidP="001967A5">
      <w:pPr>
        <w:pStyle w:val="ListParagraph"/>
        <w:numPr>
          <w:ilvl w:val="0"/>
          <w:numId w:val="24"/>
        </w:numPr>
        <w:spacing w:after="0" w:line="240" w:lineRule="auto"/>
        <w:jc w:val="both"/>
        <w:rPr>
          <w:rFonts w:cstheme="minorHAnsi"/>
          <w:sz w:val="24"/>
          <w:szCs w:val="24"/>
          <w:lang w:val="en-US"/>
        </w:rPr>
      </w:pPr>
      <w:r w:rsidRPr="00167707">
        <w:rPr>
          <w:rFonts w:cstheme="minorHAnsi"/>
          <w:sz w:val="24"/>
          <w:szCs w:val="24"/>
          <w:lang w:val="en-US"/>
        </w:rPr>
        <w:t xml:space="preserve">Problems in adhesion and wetting with p_e:smart paper type 2  </w:t>
      </w:r>
    </w:p>
    <w:p w14:paraId="5DC7A450" w14:textId="77777777" w:rsidR="001967A5" w:rsidRPr="00167707" w:rsidRDefault="001967A5" w:rsidP="001967A5">
      <w:pPr>
        <w:jc w:val="both"/>
        <w:rPr>
          <w:rFonts w:cstheme="minorHAnsi"/>
          <w:i/>
          <w:sz w:val="24"/>
          <w:szCs w:val="24"/>
          <w:lang w:val="en-US"/>
        </w:rPr>
      </w:pPr>
      <w:r w:rsidRPr="00167707">
        <w:rPr>
          <w:rFonts w:cstheme="minorHAnsi"/>
          <w:sz w:val="24"/>
          <w:szCs w:val="24"/>
          <w:lang w:val="en-US"/>
        </w:rPr>
        <w:t>Electrical series resistance meet the requirements for the functional antenna and good quality printing has been observed.</w:t>
      </w:r>
    </w:p>
    <w:p w14:paraId="4EF777B7" w14:textId="77777777" w:rsidR="001967A5" w:rsidRPr="00167707" w:rsidRDefault="001967A5" w:rsidP="001967A5">
      <w:pPr>
        <w:keepNext/>
        <w:jc w:val="center"/>
        <w:rPr>
          <w:rFonts w:cstheme="minorHAnsi"/>
          <w:sz w:val="24"/>
          <w:szCs w:val="24"/>
        </w:rPr>
      </w:pPr>
      <w:r w:rsidRPr="00167707">
        <w:rPr>
          <w:rFonts w:cstheme="minorHAnsi"/>
          <w:noProof/>
          <w:sz w:val="24"/>
          <w:szCs w:val="24"/>
          <w:lang w:val="en-US"/>
        </w:rPr>
        <mc:AlternateContent>
          <mc:Choice Requires="wps">
            <w:drawing>
              <wp:anchor distT="0" distB="0" distL="114300" distR="114300" simplePos="0" relativeHeight="251675648" behindDoc="0" locked="0" layoutInCell="1" allowOverlap="1" wp14:anchorId="355F07C8" wp14:editId="19BA455F">
                <wp:simplePos x="0" y="0"/>
                <wp:positionH relativeFrom="column">
                  <wp:posOffset>3395980</wp:posOffset>
                </wp:positionH>
                <wp:positionV relativeFrom="paragraph">
                  <wp:posOffset>534648</wp:posOffset>
                </wp:positionV>
                <wp:extent cx="318008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180080" cy="635"/>
                        </a:xfrm>
                        <a:prstGeom prst="rect">
                          <a:avLst/>
                        </a:prstGeom>
                        <a:solidFill>
                          <a:prstClr val="white"/>
                        </a:solidFill>
                        <a:ln>
                          <a:noFill/>
                        </a:ln>
                      </wps:spPr>
                      <wps:txbx>
                        <w:txbxContent>
                          <w:p w14:paraId="6DDCAE83" w14:textId="77777777" w:rsidR="001967A5" w:rsidRPr="006F1A8B" w:rsidRDefault="001967A5" w:rsidP="001967A5">
                            <w:pPr>
                              <w:pStyle w:val="Caption"/>
                              <w:jc w:val="both"/>
                            </w:pPr>
                            <w:r>
                              <w:t>Figure 7:</w:t>
                            </w:r>
                            <w:r w:rsidRPr="00357064">
                              <w:t xml:space="preserve"> </w:t>
                            </w:r>
                            <w:r w:rsidRPr="00E14D9D">
                              <w:t>RFID functioning of printed antennas</w:t>
                            </w:r>
                            <w:r>
                              <w:t xml:space="preserve"> on p_e:smart paper type 2</w:t>
                            </w:r>
                            <w:r w:rsidRPr="00E14D9D">
                              <w:t xml:space="preserve"> </w:t>
                            </w:r>
                            <w:r>
                              <w:t>(</w:t>
                            </w:r>
                            <w:r w:rsidRPr="00E14D9D">
                              <w:t>A: ‘</w:t>
                            </w:r>
                            <w:proofErr w:type="spellStart"/>
                            <w:r w:rsidRPr="00E14D9D">
                              <w:t>Orgacon</w:t>
                            </w:r>
                            <w:proofErr w:type="spellEnd"/>
                            <w:r w:rsidRPr="00E14D9D">
                              <w:t xml:space="preserve"> SI-P2000’ and B: ‘Loctite ECI 1011’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F07C8" id="Text Box 32" o:spid="_x0000_s1034" type="#_x0000_t202" style="position:absolute;left:0;text-align:left;margin-left:267.4pt;margin-top:42.1pt;width:250.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" stroked="f">
                <v:textbox style="mso-fit-shape-to-text:t" inset="0,0,0,0">
                  <w:txbxContent>
                    <w:p w14:paraId="6DDCAE83" w14:textId="77777777" w:rsidR="001967A5" w:rsidRPr="006F1A8B" w:rsidRDefault="001967A5" w:rsidP="001967A5">
                      <w:pPr>
                        <w:pStyle w:val="Caption"/>
                        <w:jc w:val="both"/>
                      </w:pPr>
                      <w:r>
                        <w:t>Figure 7:</w:t>
                      </w:r>
                      <w:r w:rsidRPr="00357064">
                        <w:t xml:space="preserve"> </w:t>
                      </w:r>
                      <w:r w:rsidRPr="00E14D9D">
                        <w:t>RFID functioning of printed antennas</w:t>
                      </w:r>
                      <w:r>
                        <w:t xml:space="preserve"> on p_e:smart paper type 2</w:t>
                      </w:r>
                      <w:r w:rsidRPr="00E14D9D">
                        <w:t xml:space="preserve"> </w:t>
                      </w:r>
                      <w:r>
                        <w:t>(</w:t>
                      </w:r>
                      <w:r w:rsidRPr="00E14D9D">
                        <w:t>A: ‘</w:t>
                      </w:r>
                      <w:proofErr w:type="spellStart"/>
                      <w:r w:rsidRPr="00E14D9D">
                        <w:t>Orgacon</w:t>
                      </w:r>
                      <w:proofErr w:type="spellEnd"/>
                      <w:r w:rsidRPr="00E14D9D">
                        <w:t xml:space="preserve"> SI-P2000’ and B: ‘Loctite ECI 1011’</w:t>
                      </w:r>
                    </w:p>
                  </w:txbxContent>
                </v:textbox>
                <w10:wrap type="topAndBottom"/>
              </v:shape>
            </w:pict>
          </mc:Fallback>
        </mc:AlternateContent>
      </w:r>
      <w:r w:rsidRPr="00167707">
        <w:rPr>
          <w:rFonts w:cstheme="minorHAnsi"/>
          <w:noProof/>
          <w:sz w:val="24"/>
          <w:szCs w:val="24"/>
          <w:lang w:val="en-US"/>
        </w:rPr>
        <w:drawing>
          <wp:inline distT="0" distB="0" distL="0" distR="0" wp14:anchorId="1A040C74" wp14:editId="285E87CC">
            <wp:extent cx="1778955" cy="150807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83458" cy="1511895"/>
                    </a:xfrm>
                    <a:prstGeom prst="rect">
                      <a:avLst/>
                    </a:prstGeom>
                  </pic:spPr>
                </pic:pic>
              </a:graphicData>
            </a:graphic>
          </wp:inline>
        </w:drawing>
      </w:r>
    </w:p>
    <w:p w14:paraId="06B87B7B" w14:textId="77777777" w:rsidR="001967A5" w:rsidRPr="00167707" w:rsidRDefault="001967A5" w:rsidP="001967A5">
      <w:pPr>
        <w:pStyle w:val="Caption"/>
        <w:jc w:val="both"/>
        <w:rPr>
          <w:rFonts w:asciiTheme="minorHAnsi" w:hAnsiTheme="minorHAnsi" w:cstheme="minorHAnsi"/>
          <w:sz w:val="24"/>
          <w:szCs w:val="24"/>
        </w:rPr>
      </w:pPr>
      <w:r w:rsidRPr="00167707">
        <w:rPr>
          <w:rFonts w:asciiTheme="minorHAnsi" w:hAnsiTheme="minorHAnsi" w:cstheme="minorHAnsi"/>
          <w:sz w:val="24"/>
          <w:szCs w:val="24"/>
        </w:rPr>
        <w:t>Figure 5: Sheet resistance vs  n.# of Aerosol Jet</w:t>
      </w:r>
      <w:r w:rsidRPr="00167707">
        <w:rPr>
          <w:rFonts w:asciiTheme="minorHAnsi" w:hAnsiTheme="minorHAnsi" w:cstheme="minorHAnsi"/>
          <w:sz w:val="24"/>
          <w:szCs w:val="24"/>
          <w:vertAlign w:val="superscript"/>
        </w:rPr>
        <w:t>®</w:t>
      </w:r>
      <w:r w:rsidRPr="00167707">
        <w:rPr>
          <w:rFonts w:asciiTheme="minorHAnsi" w:hAnsiTheme="minorHAnsi" w:cstheme="minorHAnsi"/>
          <w:sz w:val="24"/>
          <w:szCs w:val="24"/>
        </w:rPr>
        <w:t xml:space="preserve"> Printed layers with silver ink JS-221AE on different substrates. </w:t>
      </w:r>
    </w:p>
    <w:p w14:paraId="6E65C28C" w14:textId="77777777" w:rsidR="001967A5" w:rsidRPr="00167707" w:rsidRDefault="001967A5" w:rsidP="001967A5">
      <w:pPr>
        <w:jc w:val="center"/>
        <w:rPr>
          <w:rFonts w:cstheme="minorHAnsi"/>
          <w:sz w:val="24"/>
          <w:szCs w:val="24"/>
        </w:rPr>
      </w:pPr>
      <w:r w:rsidRPr="00167707">
        <w:rPr>
          <w:rFonts w:cstheme="minorHAnsi"/>
          <w:noProof/>
          <w:sz w:val="24"/>
          <w:szCs w:val="24"/>
          <w:lang w:val="en-US"/>
        </w:rPr>
        <w:drawing>
          <wp:inline distT="0" distB="0" distL="0" distR="0" wp14:anchorId="4D8C65CA" wp14:editId="1E29D791">
            <wp:extent cx="2415653" cy="2271017"/>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ix anten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15653" cy="2271017"/>
                    </a:xfrm>
                    <a:prstGeom prst="rect">
                      <a:avLst/>
                    </a:prstGeom>
                  </pic:spPr>
                </pic:pic>
              </a:graphicData>
            </a:graphic>
          </wp:inline>
        </w:drawing>
      </w:r>
    </w:p>
    <w:p w14:paraId="50E55CC9" w14:textId="77777777" w:rsidR="001967A5" w:rsidRPr="00167707" w:rsidRDefault="001967A5" w:rsidP="001967A5">
      <w:pPr>
        <w:pStyle w:val="Caption"/>
        <w:rPr>
          <w:rFonts w:asciiTheme="minorHAnsi" w:hAnsiTheme="minorHAnsi" w:cstheme="minorHAnsi"/>
          <w:sz w:val="24"/>
          <w:szCs w:val="24"/>
        </w:rPr>
      </w:pPr>
      <w:r w:rsidRPr="00167707">
        <w:rPr>
          <w:rFonts w:asciiTheme="minorHAnsi" w:hAnsiTheme="minorHAnsi" w:cstheme="minorHAnsi"/>
          <w:sz w:val="24"/>
          <w:szCs w:val="24"/>
        </w:rPr>
        <w:t>Figure 6:  Digital images of AJ</w:t>
      </w:r>
      <w:r w:rsidRPr="00167707">
        <w:rPr>
          <w:rFonts w:asciiTheme="minorHAnsi" w:hAnsiTheme="minorHAnsi" w:cstheme="minorHAnsi"/>
          <w:sz w:val="24"/>
          <w:szCs w:val="24"/>
          <w:vertAlign w:val="superscript"/>
        </w:rPr>
        <w:t>®</w:t>
      </w:r>
      <w:r w:rsidRPr="00167707">
        <w:rPr>
          <w:rFonts w:asciiTheme="minorHAnsi" w:hAnsiTheme="minorHAnsi" w:cstheme="minorHAnsi"/>
          <w:sz w:val="24"/>
          <w:szCs w:val="24"/>
        </w:rPr>
        <w:t xml:space="preserve"> Printed  L6 design antenna tracks on (a) Algro </w:t>
      </w:r>
      <w:proofErr w:type="spellStart"/>
      <w:r w:rsidRPr="00167707">
        <w:rPr>
          <w:rFonts w:asciiTheme="minorHAnsi" w:hAnsiTheme="minorHAnsi" w:cstheme="minorHAnsi"/>
          <w:sz w:val="24"/>
          <w:szCs w:val="24"/>
        </w:rPr>
        <w:t>Baress</w:t>
      </w:r>
      <w:proofErr w:type="spellEnd"/>
      <w:r w:rsidRPr="00167707">
        <w:rPr>
          <w:rFonts w:asciiTheme="minorHAnsi" w:hAnsiTheme="minorHAnsi" w:cstheme="minorHAnsi"/>
          <w:sz w:val="24"/>
          <w:szCs w:val="24"/>
        </w:rPr>
        <w:t xml:space="preserve"> (b) PET (c) printed tracks of antenna on Algro </w:t>
      </w:r>
      <w:proofErr w:type="spellStart"/>
      <w:r w:rsidRPr="00167707">
        <w:rPr>
          <w:rFonts w:asciiTheme="minorHAnsi" w:hAnsiTheme="minorHAnsi" w:cstheme="minorHAnsi"/>
          <w:sz w:val="24"/>
          <w:szCs w:val="24"/>
        </w:rPr>
        <w:t>Baress</w:t>
      </w:r>
      <w:proofErr w:type="spellEnd"/>
      <w:r w:rsidRPr="00167707">
        <w:rPr>
          <w:rFonts w:asciiTheme="minorHAnsi" w:hAnsiTheme="minorHAnsi" w:cstheme="minorHAnsi"/>
          <w:sz w:val="24"/>
          <w:szCs w:val="24"/>
        </w:rPr>
        <w:t xml:space="preserve"> 2 (d) printed tracks of antenna on PET</w:t>
      </w:r>
    </w:p>
    <w:p w14:paraId="0A256277" w14:textId="77777777" w:rsidR="001967A5" w:rsidRPr="00167707" w:rsidRDefault="001967A5" w:rsidP="001967A5">
      <w:pPr>
        <w:pStyle w:val="Heading3"/>
        <w:numPr>
          <w:ilvl w:val="2"/>
          <w:numId w:val="23"/>
        </w:numPr>
        <w:ind w:left="1224" w:hanging="504"/>
        <w:rPr>
          <w:rFonts w:cstheme="minorHAnsi"/>
          <w:sz w:val="24"/>
          <w:szCs w:val="24"/>
        </w:rPr>
      </w:pPr>
      <w:r w:rsidRPr="00167707">
        <w:rPr>
          <w:rFonts w:cstheme="minorHAnsi"/>
          <w:sz w:val="24"/>
          <w:szCs w:val="24"/>
        </w:rPr>
        <w:t xml:space="preserve">Screen Printed Antennas     </w:t>
      </w:r>
    </w:p>
    <w:p w14:paraId="573F21BB" w14:textId="77777777" w:rsidR="001967A5" w:rsidRPr="00167707" w:rsidRDefault="001967A5" w:rsidP="001967A5">
      <w:pPr>
        <w:pStyle w:val="Els-body-text"/>
        <w:rPr>
          <w:rFonts w:asciiTheme="minorHAnsi" w:hAnsiTheme="minorHAnsi" w:cstheme="minorHAnsi"/>
          <w:sz w:val="24"/>
          <w:szCs w:val="24"/>
          <w:lang w:val="en-GB"/>
        </w:rPr>
      </w:pPr>
      <w:r w:rsidRPr="00167707">
        <w:rPr>
          <w:rFonts w:asciiTheme="minorHAnsi" w:hAnsiTheme="minorHAnsi" w:cstheme="minorHAnsi"/>
          <w:sz w:val="24"/>
          <w:szCs w:val="24"/>
          <w:lang w:val="en-GB"/>
        </w:rPr>
        <w:t xml:space="preserve">Fig.7 shows the performance obtained for the screen printed antennas, in function of the particular design, ink and substrates used. As shown, due to the diversity in ink composition, track width, loop design and loop distance, the correct RFID functioning alters significantly for each ink-paper-design combination (Figure 7). </w:t>
      </w:r>
    </w:p>
    <w:p w14:paraId="2BFDED1C" w14:textId="77777777" w:rsidR="001967A5" w:rsidRPr="00167707" w:rsidRDefault="001967A5" w:rsidP="001967A5">
      <w:pPr>
        <w:pStyle w:val="Els-body-text"/>
        <w:ind w:firstLine="0"/>
        <w:rPr>
          <w:rFonts w:asciiTheme="minorHAnsi" w:hAnsiTheme="minorHAnsi" w:cstheme="minorHAnsi"/>
          <w:sz w:val="24"/>
          <w:szCs w:val="24"/>
          <w:lang w:val="en-GB"/>
        </w:rPr>
      </w:pPr>
      <w:r w:rsidRPr="00167707">
        <w:rPr>
          <w:rFonts w:asciiTheme="minorHAnsi" w:hAnsiTheme="minorHAnsi" w:cstheme="minorHAnsi"/>
          <w:sz w:val="24"/>
          <w:szCs w:val="24"/>
          <w:lang w:val="en-GB"/>
        </w:rPr>
        <w:t xml:space="preserve">     The L18 design did not generate functional antennas, i.e. no </w:t>
      </w:r>
    </w:p>
    <w:p w14:paraId="477E0D69" w14:textId="77777777" w:rsidR="001967A5" w:rsidRPr="00167707" w:rsidRDefault="001967A5" w:rsidP="001967A5">
      <w:pPr>
        <w:pStyle w:val="Els-body-text"/>
        <w:ind w:firstLine="0"/>
        <w:rPr>
          <w:rFonts w:asciiTheme="minorHAnsi" w:hAnsiTheme="minorHAnsi" w:cstheme="minorHAnsi"/>
          <w:sz w:val="24"/>
          <w:szCs w:val="24"/>
          <w:lang w:val="en-GB"/>
        </w:rPr>
      </w:pPr>
      <w:r w:rsidRPr="00167707">
        <w:rPr>
          <w:rFonts w:asciiTheme="minorHAnsi" w:hAnsiTheme="minorHAnsi" w:cstheme="minorHAnsi"/>
          <w:sz w:val="24"/>
          <w:szCs w:val="24"/>
          <w:lang w:val="en-GB"/>
        </w:rPr>
        <w:t>communication occurred between the thin-film microchip and the reader device. The high track width of this design results in too low values of series resistance (19,3 ± 0,2 Ω) to pass the RFID functioning. In general, the L11 design does also not result in functional antennas while the other designs (L6 and L15) correspond moderately to the working range of the microchip’s bandwidth. The entire selection of L6 antennas printed with ‘</w:t>
      </w:r>
      <w:proofErr w:type="spellStart"/>
      <w:r w:rsidRPr="00167707">
        <w:rPr>
          <w:rFonts w:asciiTheme="minorHAnsi" w:hAnsiTheme="minorHAnsi" w:cstheme="minorHAnsi"/>
          <w:sz w:val="24"/>
          <w:szCs w:val="24"/>
          <w:lang w:val="en-GB"/>
        </w:rPr>
        <w:t>Orgacon</w:t>
      </w:r>
      <w:proofErr w:type="spellEnd"/>
      <w:r w:rsidRPr="00167707">
        <w:rPr>
          <w:rFonts w:asciiTheme="minorHAnsi" w:hAnsiTheme="minorHAnsi" w:cstheme="minorHAnsi"/>
          <w:sz w:val="24"/>
          <w:szCs w:val="24"/>
          <w:lang w:val="en-GB"/>
        </w:rPr>
        <w:t xml:space="preserve"> SI-P2000’ ink transmits any code from the microchip to the reader device. This ink-paper-design combination looks most promising for printed HF RFID antennas and for that reason, the L6 antenna design is selected for further investigation. </w:t>
      </w:r>
    </w:p>
    <w:p w14:paraId="49D53E80" w14:textId="77777777" w:rsidR="001967A5" w:rsidRPr="00167707" w:rsidRDefault="001967A5" w:rsidP="001967A5">
      <w:pPr>
        <w:pStyle w:val="Els-body-text"/>
        <w:rPr>
          <w:rFonts w:asciiTheme="minorHAnsi" w:hAnsiTheme="minorHAnsi" w:cstheme="minorHAnsi"/>
          <w:sz w:val="24"/>
          <w:szCs w:val="24"/>
          <w:lang w:val="en-GB"/>
        </w:rPr>
      </w:pPr>
      <w:r w:rsidRPr="00167707">
        <w:rPr>
          <w:rFonts w:asciiTheme="minorHAnsi" w:hAnsiTheme="minorHAnsi" w:cstheme="minorHAnsi"/>
          <w:sz w:val="24"/>
          <w:szCs w:val="24"/>
          <w:lang w:val="en-GB"/>
        </w:rPr>
        <w:t xml:space="preserve">As second step of the printed antenna development, the standard label material Algro </w:t>
      </w:r>
      <w:proofErr w:type="spellStart"/>
      <w:r w:rsidRPr="00167707">
        <w:rPr>
          <w:rFonts w:asciiTheme="minorHAnsi" w:hAnsiTheme="minorHAnsi" w:cstheme="minorHAnsi"/>
          <w:sz w:val="24"/>
          <w:szCs w:val="24"/>
          <w:lang w:val="en-GB"/>
        </w:rPr>
        <w:t>Baress</w:t>
      </w:r>
      <w:proofErr w:type="spellEnd"/>
      <w:r w:rsidRPr="00167707">
        <w:rPr>
          <w:rFonts w:asciiTheme="minorHAnsi" w:hAnsiTheme="minorHAnsi" w:cstheme="minorHAnsi"/>
          <w:sz w:val="24"/>
          <w:szCs w:val="24"/>
          <w:lang w:val="en-GB"/>
        </w:rPr>
        <w:t xml:space="preserve"> was investigated regarding printability of functional HF RFID antennas. Hereby, both conductive nano silver inks were screen printed 10 times referring the L6 antenna design. Based on the RFID functioning test, the series resistance and the inductance measurements, the antennas printed with ‘</w:t>
      </w:r>
      <w:proofErr w:type="spellStart"/>
      <w:r w:rsidRPr="00167707">
        <w:rPr>
          <w:rFonts w:asciiTheme="minorHAnsi" w:hAnsiTheme="minorHAnsi" w:cstheme="minorHAnsi"/>
          <w:sz w:val="24"/>
          <w:szCs w:val="24"/>
          <w:lang w:val="en-GB"/>
        </w:rPr>
        <w:t>Orgacon</w:t>
      </w:r>
      <w:proofErr w:type="spellEnd"/>
      <w:r w:rsidRPr="00167707">
        <w:rPr>
          <w:rFonts w:asciiTheme="minorHAnsi" w:hAnsiTheme="minorHAnsi" w:cstheme="minorHAnsi"/>
          <w:sz w:val="24"/>
          <w:szCs w:val="24"/>
          <w:lang w:val="en-GB"/>
        </w:rPr>
        <w:t xml:space="preserve"> SI-P2000’ ink showed </w:t>
      </w:r>
      <w:proofErr w:type="spellStart"/>
      <w:r w:rsidRPr="00167707">
        <w:rPr>
          <w:rFonts w:asciiTheme="minorHAnsi" w:hAnsiTheme="minorHAnsi" w:cstheme="minorHAnsi"/>
          <w:sz w:val="24"/>
          <w:szCs w:val="24"/>
          <w:lang w:val="en-GB"/>
        </w:rPr>
        <w:t>unfavorable</w:t>
      </w:r>
      <w:proofErr w:type="spellEnd"/>
      <w:r w:rsidRPr="00167707">
        <w:rPr>
          <w:rFonts w:asciiTheme="minorHAnsi" w:hAnsiTheme="minorHAnsi" w:cstheme="minorHAnsi"/>
          <w:sz w:val="24"/>
          <w:szCs w:val="24"/>
          <w:lang w:val="en-GB"/>
        </w:rPr>
        <w:t xml:space="preserve"> results: 90% of the antennas were not functional. The inductance of the non-working antennas was 2,13 ± 0,17 µH resulting in too high values of the antennas’ quality parameter Q (Equation 1)</w:t>
      </w:r>
    </w:p>
    <w:p w14:paraId="14CB87AC" w14:textId="77777777" w:rsidR="001967A5" w:rsidRPr="00167707" w:rsidRDefault="001967A5" w:rsidP="001967A5">
      <w:pPr>
        <w:pStyle w:val="Els-body-text"/>
        <w:rPr>
          <w:rFonts w:asciiTheme="minorHAnsi" w:hAnsiTheme="minorHAnsi" w:cstheme="minorHAnsi"/>
          <w:sz w:val="24"/>
          <w:szCs w:val="24"/>
          <w:lang w:val="en-GB"/>
        </w:rPr>
      </w:pPr>
    </w:p>
    <w:p w14:paraId="5F209CC9" w14:textId="77777777" w:rsidR="001967A5" w:rsidRPr="00167707" w:rsidRDefault="001967A5" w:rsidP="001967A5">
      <w:pPr>
        <w:spacing w:after="200"/>
        <w:rPr>
          <w:rFonts w:eastAsia="Times New Roman" w:cstheme="minorHAnsi"/>
          <w:sz w:val="24"/>
          <w:szCs w:val="24"/>
          <w:lang w:val="en-US" w:eastAsia="en-GB"/>
        </w:rPr>
      </w:pPr>
      <m:oMath>
        <m:r>
          <w:rPr>
            <w:rFonts w:ascii="Cambria Math" w:eastAsia="Times New Roman" w:hAnsi="Cambria Math" w:cstheme="minorHAnsi"/>
            <w:sz w:val="24"/>
            <w:szCs w:val="24"/>
            <w:lang w:eastAsia="en-GB"/>
          </w:rPr>
          <m:t>Q</m:t>
        </m:r>
        <m:r>
          <w:rPr>
            <w:rFonts w:ascii="Cambria Math" w:eastAsia="Times New Roman" w:hAnsi="Cambria Math" w:cstheme="minorHAnsi"/>
            <w:sz w:val="24"/>
            <w:szCs w:val="24"/>
            <w:lang w:val="en-US" w:eastAsia="en-GB"/>
          </w:rPr>
          <m:t xml:space="preserve">= </m:t>
        </m:r>
        <m:f>
          <m:fPr>
            <m:ctrlPr>
              <w:rPr>
                <w:rFonts w:ascii="Cambria Math" w:eastAsia="Times New Roman" w:hAnsi="Cambria Math" w:cstheme="minorHAnsi"/>
                <w:sz w:val="24"/>
                <w:szCs w:val="24"/>
                <w:lang w:eastAsia="en-GB"/>
              </w:rPr>
            </m:ctrlPr>
          </m:fPr>
          <m:num>
            <m:r>
              <w:rPr>
                <w:rFonts w:ascii="Cambria Math" w:eastAsia="Times New Roman" w:hAnsi="Cambria Math" w:cstheme="minorHAnsi"/>
                <w:sz w:val="24"/>
                <w:szCs w:val="24"/>
                <w:lang w:eastAsia="en-GB"/>
              </w:rPr>
              <m:t>R</m:t>
            </m:r>
          </m:num>
          <m:den>
            <m:r>
              <w:rPr>
                <w:rFonts w:ascii="Cambria Math" w:eastAsia="Times New Roman" w:hAnsi="Cambria Math" w:cstheme="minorHAnsi"/>
                <w:sz w:val="24"/>
                <w:szCs w:val="24"/>
                <w:lang w:val="en-US" w:eastAsia="en-GB"/>
              </w:rPr>
              <m:t xml:space="preserve">2 ∙ </m:t>
            </m:r>
            <m:r>
              <w:rPr>
                <w:rFonts w:ascii="Cambria Math" w:eastAsia="Times New Roman" w:hAnsi="Cambria Math" w:cstheme="minorHAnsi"/>
                <w:sz w:val="24"/>
                <w:szCs w:val="24"/>
                <w:lang w:eastAsia="en-GB"/>
              </w:rPr>
              <m:t>π</m:t>
            </m:r>
            <m:r>
              <w:rPr>
                <w:rFonts w:ascii="Cambria Math" w:eastAsia="Times New Roman" w:hAnsi="Cambria Math" w:cstheme="minorHAnsi"/>
                <w:sz w:val="24"/>
                <w:szCs w:val="24"/>
                <w:lang w:val="en-US" w:eastAsia="en-GB"/>
              </w:rPr>
              <m:t xml:space="preserve"> ∙ </m:t>
            </m:r>
            <m:r>
              <w:rPr>
                <w:rFonts w:ascii="Cambria Math" w:eastAsia="Times New Roman" w:hAnsi="Cambria Math" w:cstheme="minorHAnsi"/>
                <w:sz w:val="24"/>
                <w:szCs w:val="24"/>
                <w:lang w:eastAsia="en-GB"/>
              </w:rPr>
              <m:t>f</m:t>
            </m:r>
            <m:r>
              <w:rPr>
                <w:rFonts w:ascii="Cambria Math" w:eastAsia="Times New Roman" w:hAnsi="Cambria Math" w:cstheme="minorHAnsi"/>
                <w:sz w:val="24"/>
                <w:szCs w:val="24"/>
                <w:lang w:val="en-US" w:eastAsia="en-GB"/>
              </w:rPr>
              <m:t xml:space="preserve"> ∙ </m:t>
            </m:r>
            <m:r>
              <w:rPr>
                <w:rFonts w:ascii="Cambria Math" w:eastAsia="Times New Roman" w:hAnsi="Cambria Math" w:cstheme="minorHAnsi"/>
                <w:sz w:val="24"/>
                <w:szCs w:val="24"/>
                <w:lang w:eastAsia="en-GB"/>
              </w:rPr>
              <m:t>L</m:t>
            </m:r>
          </m:den>
        </m:f>
      </m:oMath>
      <w:r w:rsidRPr="00167707">
        <w:rPr>
          <w:rFonts w:eastAsia="Times New Roman" w:cstheme="minorHAnsi"/>
          <w:iCs/>
          <w:sz w:val="24"/>
          <w:szCs w:val="24"/>
          <w:lang w:val="en-US" w:eastAsia="en-GB"/>
        </w:rPr>
        <w:tab/>
      </w:r>
      <w:r w:rsidRPr="00167707">
        <w:rPr>
          <w:rFonts w:eastAsia="Times New Roman" w:cstheme="minorHAnsi"/>
          <w:iCs/>
          <w:sz w:val="24"/>
          <w:szCs w:val="24"/>
          <w:lang w:val="en-US" w:eastAsia="en-GB"/>
        </w:rPr>
        <w:tab/>
      </w:r>
      <w:r w:rsidRPr="00167707">
        <w:rPr>
          <w:rFonts w:eastAsia="Times New Roman" w:cstheme="minorHAnsi"/>
          <w:iCs/>
          <w:sz w:val="24"/>
          <w:szCs w:val="24"/>
          <w:lang w:val="en-US" w:eastAsia="en-GB"/>
        </w:rPr>
        <w:tab/>
      </w:r>
      <w:r w:rsidRPr="00167707">
        <w:rPr>
          <w:rFonts w:eastAsia="Times New Roman" w:cstheme="minorHAnsi"/>
          <w:iCs/>
          <w:sz w:val="24"/>
          <w:szCs w:val="24"/>
          <w:lang w:val="en-US" w:eastAsia="en-GB"/>
        </w:rPr>
        <w:tab/>
        <w:t xml:space="preserve">                       </w:t>
      </w:r>
      <w:r w:rsidRPr="00167707">
        <w:rPr>
          <w:rFonts w:eastAsia="Times New Roman" w:cstheme="minorHAnsi"/>
          <w:sz w:val="24"/>
          <w:szCs w:val="24"/>
          <w:lang w:val="en-US" w:eastAsia="en-GB"/>
        </w:rPr>
        <w:t>(</w:t>
      </w:r>
      <w:r w:rsidRPr="00167707">
        <w:rPr>
          <w:rFonts w:eastAsia="Times New Roman" w:cstheme="minorHAnsi"/>
          <w:sz w:val="24"/>
          <w:szCs w:val="24"/>
          <w:lang w:eastAsia="en-GB"/>
        </w:rPr>
        <w:fldChar w:fldCharType="begin"/>
      </w:r>
      <w:r w:rsidRPr="00167707">
        <w:rPr>
          <w:rFonts w:eastAsia="Times New Roman" w:cstheme="minorHAnsi"/>
          <w:sz w:val="24"/>
          <w:szCs w:val="24"/>
          <w:lang w:val="en-US" w:eastAsia="en-GB"/>
        </w:rPr>
        <w:instrText xml:space="preserve"> SEQ Equation \* ARABIC </w:instrText>
      </w:r>
      <w:r w:rsidRPr="00167707">
        <w:rPr>
          <w:rFonts w:eastAsia="Times New Roman" w:cstheme="minorHAnsi"/>
          <w:sz w:val="24"/>
          <w:szCs w:val="24"/>
          <w:lang w:eastAsia="en-GB"/>
        </w:rPr>
        <w:fldChar w:fldCharType="separate"/>
      </w:r>
      <w:r w:rsidRPr="00167707">
        <w:rPr>
          <w:rFonts w:eastAsia="Times New Roman" w:cstheme="minorHAnsi"/>
          <w:noProof/>
          <w:sz w:val="24"/>
          <w:szCs w:val="24"/>
          <w:lang w:val="en-US" w:eastAsia="en-GB"/>
        </w:rPr>
        <w:t>1</w:t>
      </w:r>
      <w:r w:rsidRPr="00167707">
        <w:rPr>
          <w:rFonts w:eastAsia="Times New Roman" w:cstheme="minorHAnsi"/>
          <w:sz w:val="24"/>
          <w:szCs w:val="24"/>
          <w:lang w:eastAsia="en-GB"/>
        </w:rPr>
        <w:fldChar w:fldCharType="end"/>
      </w:r>
      <w:r w:rsidRPr="00167707">
        <w:rPr>
          <w:rFonts w:eastAsia="Times New Roman" w:cstheme="minorHAnsi"/>
          <w:sz w:val="24"/>
          <w:szCs w:val="24"/>
          <w:lang w:val="en-US" w:eastAsia="en-GB"/>
        </w:rPr>
        <w:t>)</w:t>
      </w:r>
    </w:p>
    <w:p w14:paraId="012BB9EB" w14:textId="77777777" w:rsidR="001967A5" w:rsidRPr="00167707" w:rsidRDefault="001967A5" w:rsidP="001967A5">
      <w:pPr>
        <w:pStyle w:val="Els-body-text"/>
        <w:ind w:firstLine="0"/>
        <w:rPr>
          <w:rFonts w:asciiTheme="minorHAnsi" w:hAnsiTheme="minorHAnsi" w:cstheme="minorHAnsi"/>
          <w:sz w:val="24"/>
          <w:szCs w:val="24"/>
          <w:lang w:val="en-GB"/>
        </w:rPr>
      </w:pPr>
    </w:p>
    <w:p w14:paraId="05881942" w14:textId="77777777" w:rsidR="001967A5" w:rsidRPr="00167707" w:rsidRDefault="001967A5" w:rsidP="001967A5">
      <w:pPr>
        <w:pStyle w:val="Els-body-text"/>
        <w:ind w:firstLine="0"/>
        <w:rPr>
          <w:rFonts w:asciiTheme="minorHAnsi" w:hAnsiTheme="minorHAnsi" w:cstheme="minorHAnsi"/>
          <w:sz w:val="24"/>
          <w:szCs w:val="24"/>
          <w:lang w:val="en-GB"/>
        </w:rPr>
      </w:pPr>
      <w:r w:rsidRPr="00167707">
        <w:rPr>
          <w:rFonts w:asciiTheme="minorHAnsi" w:hAnsiTheme="minorHAnsi" w:cstheme="minorHAnsi"/>
          <w:sz w:val="24"/>
          <w:szCs w:val="24"/>
          <w:lang w:val="en-GB"/>
        </w:rPr>
        <w:t xml:space="preserve">    with R is the series resistance [Ω], f is the frequency [Hz] and L is the inductance [H]. Too low Q values indicate weak energy transfer and other limitations that prevent data from being filtered. In contrast, too high Q values (as observed) indicate that a big amount of energy is being captured by the antenna and for that reason, the antenna functions as a filter for the requested data. Nevertheless, one tags’ code of this ink-paper combination could be correctly extracted with the reader device; the antenna’s inductance and series resistance were 2,92 µH and 48,3 Ω, respectively. </w:t>
      </w:r>
    </w:p>
    <w:p w14:paraId="513DA4E3" w14:textId="77777777" w:rsidR="001967A5" w:rsidRPr="00167707" w:rsidRDefault="001967A5" w:rsidP="001967A5">
      <w:pPr>
        <w:pStyle w:val="NoSpacing"/>
        <w:jc w:val="both"/>
        <w:rPr>
          <w:rFonts w:cstheme="minorHAnsi"/>
          <w:sz w:val="24"/>
          <w:szCs w:val="24"/>
          <w:lang w:val="en-GB"/>
        </w:rPr>
      </w:pPr>
      <w:r w:rsidRPr="00167707">
        <w:rPr>
          <w:rFonts w:cstheme="minorHAnsi"/>
          <w:sz w:val="24"/>
          <w:szCs w:val="24"/>
          <w:lang w:val="en-GB"/>
        </w:rPr>
        <w:t xml:space="preserve">     In contrast to ‘</w:t>
      </w:r>
      <w:proofErr w:type="spellStart"/>
      <w:r w:rsidRPr="00167707">
        <w:rPr>
          <w:rFonts w:cstheme="minorHAnsi"/>
          <w:sz w:val="24"/>
          <w:szCs w:val="24"/>
          <w:lang w:val="en-GB"/>
        </w:rPr>
        <w:t>Orgacon</w:t>
      </w:r>
      <w:proofErr w:type="spellEnd"/>
      <w:r w:rsidRPr="00167707">
        <w:rPr>
          <w:rFonts w:cstheme="minorHAnsi"/>
          <w:sz w:val="24"/>
          <w:szCs w:val="24"/>
          <w:lang w:val="en-GB"/>
        </w:rPr>
        <w:t xml:space="preserve"> SI-P2000’, the deposition of ‘Loctite ECI 1011’ ink onto the Algro </w:t>
      </w:r>
      <w:proofErr w:type="spellStart"/>
      <w:r w:rsidRPr="00167707">
        <w:rPr>
          <w:rFonts w:cstheme="minorHAnsi"/>
          <w:sz w:val="24"/>
          <w:szCs w:val="24"/>
          <w:lang w:val="en-GB"/>
        </w:rPr>
        <w:t>Baress</w:t>
      </w:r>
      <w:proofErr w:type="spellEnd"/>
      <w:r w:rsidRPr="00167707">
        <w:rPr>
          <w:rFonts w:cstheme="minorHAnsi"/>
          <w:sz w:val="24"/>
          <w:szCs w:val="24"/>
          <w:lang w:val="en-GB"/>
        </w:rPr>
        <w:t xml:space="preserve"> substrate led to 100% of functional L6 antennas. The inductance and series resistance were 2,98 ± 0,01 µH and 23,4 ± 1,2 Ω, respectively. According to Equation 1, the antennas has a Q factor of 0,09 resulting in complete functionality with the thin-film microchip. Hence, the combination of ‘Loctite ECI 1011’, Algro </w:t>
      </w:r>
      <w:proofErr w:type="spellStart"/>
      <w:r w:rsidRPr="00167707">
        <w:rPr>
          <w:rFonts w:cstheme="minorHAnsi"/>
          <w:sz w:val="24"/>
          <w:szCs w:val="24"/>
          <w:lang w:val="en-GB"/>
        </w:rPr>
        <w:t>Baress</w:t>
      </w:r>
      <w:proofErr w:type="spellEnd"/>
      <w:r w:rsidRPr="00167707">
        <w:rPr>
          <w:rFonts w:cstheme="minorHAnsi"/>
          <w:sz w:val="24"/>
          <w:szCs w:val="24"/>
          <w:lang w:val="en-GB"/>
        </w:rPr>
        <w:t xml:space="preserve"> substrate and L6 antenna design is concluded to be successful for SP passive HF RFID antennas on paper substrates. Hereby, the antenna’s inductance value should be approximately 3,00 ± 0,10 µH to meet the requirements of RFID functioning with the used IGZO-TFT microchip. The electrical resistance and inductance of this combination meets the requirements for the 100% functioning of the multiple printed antennas with the microchip. It showcases the SP can be effective tool for producing reliable customized antennas.</w:t>
      </w:r>
    </w:p>
    <w:p w14:paraId="44EB685F" w14:textId="77777777" w:rsidR="001967A5" w:rsidRPr="00167707" w:rsidRDefault="001967A5" w:rsidP="001967A5">
      <w:pPr>
        <w:pStyle w:val="Heading4"/>
        <w:numPr>
          <w:ilvl w:val="0"/>
          <w:numId w:val="23"/>
        </w:numPr>
        <w:rPr>
          <w:rFonts w:asciiTheme="minorHAnsi" w:hAnsiTheme="minorHAnsi" w:cstheme="minorHAnsi"/>
          <w:color w:val="auto"/>
          <w:sz w:val="24"/>
          <w:szCs w:val="24"/>
          <w:lang w:val="en-GB"/>
        </w:rPr>
      </w:pPr>
      <w:r w:rsidRPr="00167707">
        <w:rPr>
          <w:rFonts w:asciiTheme="minorHAnsi" w:hAnsiTheme="minorHAnsi" w:cstheme="minorHAnsi"/>
          <w:color w:val="auto"/>
          <w:sz w:val="24"/>
          <w:szCs w:val="24"/>
          <w:lang w:val="en-GB"/>
        </w:rPr>
        <w:t>Conclusions:</w:t>
      </w:r>
    </w:p>
    <w:p w14:paraId="160FDF2E" w14:textId="77777777" w:rsidR="001967A5" w:rsidRPr="00167707" w:rsidRDefault="001967A5" w:rsidP="001967A5">
      <w:pPr>
        <w:jc w:val="both"/>
        <w:rPr>
          <w:rFonts w:cstheme="minorHAnsi"/>
          <w:sz w:val="24"/>
          <w:szCs w:val="24"/>
          <w:lang w:val="en-US"/>
        </w:rPr>
      </w:pPr>
      <w:r w:rsidRPr="00167707">
        <w:rPr>
          <w:rFonts w:cstheme="minorHAnsi"/>
          <w:sz w:val="24"/>
          <w:szCs w:val="24"/>
          <w:lang w:val="en-US"/>
        </w:rPr>
        <w:t xml:space="preserve">     In the context of AJ</w:t>
      </w:r>
      <w:r w:rsidRPr="00167707">
        <w:rPr>
          <w:rFonts w:cstheme="minorHAnsi"/>
          <w:sz w:val="24"/>
          <w:szCs w:val="24"/>
          <w:vertAlign w:val="superscript"/>
          <w:lang w:val="en-US"/>
        </w:rPr>
        <w:t>®</w:t>
      </w:r>
      <w:r w:rsidRPr="00167707">
        <w:rPr>
          <w:rFonts w:cstheme="minorHAnsi"/>
          <w:sz w:val="24"/>
          <w:szCs w:val="24"/>
          <w:lang w:val="en-US"/>
        </w:rPr>
        <w:t>P, different rigid and flexible substrates were investigated with test designs. By using those parameters, design L6 was printed on four different substrates.  This showcased the potential of AJ</w:t>
      </w:r>
      <w:r w:rsidRPr="00167707">
        <w:rPr>
          <w:rFonts w:cstheme="minorHAnsi"/>
          <w:sz w:val="24"/>
          <w:szCs w:val="24"/>
          <w:vertAlign w:val="superscript"/>
          <w:lang w:val="en-US"/>
        </w:rPr>
        <w:t>®</w:t>
      </w:r>
      <w:r w:rsidRPr="00167707">
        <w:rPr>
          <w:rFonts w:cstheme="minorHAnsi"/>
          <w:sz w:val="24"/>
          <w:szCs w:val="24"/>
          <w:lang w:val="en-US"/>
        </w:rPr>
        <w:t xml:space="preserve">P as a rapid prototyping method whereas SP is more </w:t>
      </w:r>
      <w:proofErr w:type="spellStart"/>
      <w:r w:rsidRPr="00167707">
        <w:rPr>
          <w:rFonts w:cstheme="minorHAnsi"/>
          <w:sz w:val="24"/>
          <w:szCs w:val="24"/>
          <w:lang w:val="en-US"/>
        </w:rPr>
        <w:t>favourable</w:t>
      </w:r>
      <w:proofErr w:type="spellEnd"/>
      <w:r w:rsidRPr="00167707">
        <w:rPr>
          <w:rFonts w:cstheme="minorHAnsi"/>
          <w:sz w:val="24"/>
          <w:szCs w:val="24"/>
          <w:lang w:val="en-US"/>
        </w:rPr>
        <w:t xml:space="preserve"> for end product for flexible mass customized applications. </w:t>
      </w:r>
    </w:p>
    <w:p w14:paraId="79F192F1" w14:textId="77777777" w:rsidR="001967A5" w:rsidRPr="00167707" w:rsidRDefault="001967A5" w:rsidP="001967A5">
      <w:pPr>
        <w:jc w:val="both"/>
        <w:rPr>
          <w:rFonts w:cstheme="minorHAnsi"/>
          <w:sz w:val="24"/>
          <w:szCs w:val="24"/>
          <w:lang w:val="en-US"/>
        </w:rPr>
      </w:pPr>
      <w:r w:rsidRPr="00167707">
        <w:rPr>
          <w:rFonts w:cstheme="minorHAnsi"/>
          <w:sz w:val="24"/>
          <w:szCs w:val="24"/>
          <w:lang w:val="en-US"/>
        </w:rPr>
        <w:t xml:space="preserve">     Flexible HF RFID antennas designs were printed by SP on fiber-based paper substrates and characterized successfully.  This antenna is chosen as a single printed element out of numerous applications of PE. Different inks, substrates and designs were investigated to find out the optimal ink-paper-design combination (Loctite ECI 1011, Algro Baress, L6 design) for SP on the basis of printability, performance and antenna functionality. The functionality of this HF RFID antenna can be used in the “smart-packaging” applications of numerous products.     </w:t>
      </w:r>
    </w:p>
    <w:p w14:paraId="439F2056" w14:textId="77777777" w:rsidR="001967A5" w:rsidRPr="00167707" w:rsidRDefault="001967A5" w:rsidP="001967A5">
      <w:pPr>
        <w:jc w:val="both"/>
        <w:rPr>
          <w:rFonts w:cstheme="minorHAnsi"/>
          <w:sz w:val="24"/>
          <w:szCs w:val="24"/>
          <w:lang w:val="en-US"/>
        </w:rPr>
      </w:pPr>
      <w:r w:rsidRPr="00167707">
        <w:rPr>
          <w:rFonts w:cstheme="minorHAnsi"/>
          <w:sz w:val="24"/>
          <w:szCs w:val="24"/>
          <w:lang w:val="en-US"/>
        </w:rPr>
        <w:t xml:space="preserve">     The successful prototyping by AJ</w:t>
      </w:r>
      <w:r w:rsidRPr="00167707">
        <w:rPr>
          <w:rFonts w:cstheme="minorHAnsi"/>
          <w:sz w:val="24"/>
          <w:szCs w:val="24"/>
          <w:vertAlign w:val="superscript"/>
          <w:lang w:val="en-US"/>
        </w:rPr>
        <w:t>®</w:t>
      </w:r>
      <w:r w:rsidRPr="00167707">
        <w:rPr>
          <w:rFonts w:cstheme="minorHAnsi"/>
          <w:sz w:val="24"/>
          <w:szCs w:val="24"/>
          <w:lang w:val="en-US"/>
        </w:rPr>
        <w:t>P of fully printed customized antenna  and SP of functional antenna infers that these printing methods can be used as production method in the value chain. This implies that Printed Electronics can be an enabling technology for the development and manufacturing of flexible mass customized electronics applications and devices.</w:t>
      </w:r>
    </w:p>
    <w:p w14:paraId="4AA85597" w14:textId="77777777" w:rsidR="001967A5" w:rsidRPr="00167707" w:rsidRDefault="001967A5" w:rsidP="001967A5">
      <w:pPr>
        <w:pStyle w:val="Heading4"/>
        <w:rPr>
          <w:rFonts w:asciiTheme="minorHAnsi" w:hAnsiTheme="minorHAnsi" w:cstheme="minorHAnsi"/>
          <w:b/>
          <w:color w:val="auto"/>
          <w:sz w:val="24"/>
          <w:szCs w:val="24"/>
          <w:lang w:val="en-GB"/>
        </w:rPr>
      </w:pPr>
      <w:r w:rsidRPr="00167707">
        <w:rPr>
          <w:rFonts w:asciiTheme="minorHAnsi" w:hAnsiTheme="minorHAnsi" w:cstheme="minorHAnsi"/>
          <w:color w:val="auto"/>
          <w:sz w:val="24"/>
          <w:szCs w:val="24"/>
          <w:lang w:val="en-GB"/>
        </w:rPr>
        <w:br/>
        <w:t>Acknowledgments</w:t>
      </w:r>
    </w:p>
    <w:p w14:paraId="36E84D3C" w14:textId="77777777" w:rsidR="001967A5" w:rsidRPr="00167707" w:rsidRDefault="001967A5" w:rsidP="001967A5">
      <w:pPr>
        <w:jc w:val="both"/>
        <w:rPr>
          <w:rFonts w:cstheme="minorHAnsi"/>
          <w:sz w:val="24"/>
          <w:szCs w:val="24"/>
          <w:lang w:val="en-US"/>
        </w:rPr>
      </w:pPr>
      <w:r w:rsidRPr="00167707">
        <w:rPr>
          <w:rFonts w:cstheme="minorHAnsi"/>
          <w:sz w:val="24"/>
          <w:szCs w:val="24"/>
          <w:lang w:val="en-US"/>
        </w:rPr>
        <w:t xml:space="preserve">The authors would like to express gratitude to the </w:t>
      </w:r>
      <w:proofErr w:type="spellStart"/>
      <w:r w:rsidRPr="00167707">
        <w:rPr>
          <w:rFonts w:cstheme="minorHAnsi"/>
          <w:sz w:val="24"/>
          <w:szCs w:val="24"/>
          <w:lang w:val="en-US"/>
        </w:rPr>
        <w:t>Agentschap</w:t>
      </w:r>
      <w:proofErr w:type="spellEnd"/>
      <w:r w:rsidRPr="00167707">
        <w:rPr>
          <w:rFonts w:cstheme="minorHAnsi"/>
          <w:sz w:val="24"/>
          <w:szCs w:val="24"/>
          <w:lang w:val="en-US"/>
        </w:rPr>
        <w:t xml:space="preserve"> ‘</w:t>
      </w:r>
      <w:proofErr w:type="spellStart"/>
      <w:r w:rsidRPr="00167707">
        <w:rPr>
          <w:rFonts w:cstheme="minorHAnsi"/>
          <w:sz w:val="24"/>
          <w:szCs w:val="24"/>
          <w:lang w:val="en-US"/>
        </w:rPr>
        <w:t>Innoveren</w:t>
      </w:r>
      <w:proofErr w:type="spellEnd"/>
      <w:r w:rsidRPr="00167707">
        <w:rPr>
          <w:rFonts w:cstheme="minorHAnsi"/>
          <w:sz w:val="24"/>
          <w:szCs w:val="24"/>
          <w:lang w:val="en-US"/>
        </w:rPr>
        <w:t xml:space="preserve"> &amp; </w:t>
      </w:r>
      <w:proofErr w:type="spellStart"/>
      <w:r w:rsidRPr="00167707">
        <w:rPr>
          <w:rFonts w:cstheme="minorHAnsi"/>
          <w:sz w:val="24"/>
          <w:szCs w:val="24"/>
          <w:lang w:val="en-US"/>
        </w:rPr>
        <w:t>Ondernemen</w:t>
      </w:r>
      <w:proofErr w:type="spellEnd"/>
      <w:r w:rsidRPr="00167707">
        <w:rPr>
          <w:rFonts w:cstheme="minorHAnsi"/>
          <w:sz w:val="24"/>
          <w:szCs w:val="24"/>
          <w:lang w:val="en-US"/>
        </w:rPr>
        <w:t xml:space="preserve">’. Apart from that, sincere thanks to all the partners of the project PAPERONICS especially </w:t>
      </w:r>
      <w:proofErr w:type="spellStart"/>
      <w:r w:rsidRPr="00167707">
        <w:rPr>
          <w:rFonts w:cstheme="minorHAnsi"/>
          <w:sz w:val="24"/>
          <w:szCs w:val="24"/>
          <w:lang w:val="en-US"/>
        </w:rPr>
        <w:t>Fetra</w:t>
      </w:r>
      <w:proofErr w:type="spellEnd"/>
      <w:r w:rsidRPr="00167707">
        <w:rPr>
          <w:rFonts w:cstheme="minorHAnsi"/>
          <w:sz w:val="24"/>
          <w:szCs w:val="24"/>
          <w:lang w:val="en-US"/>
        </w:rPr>
        <w:t xml:space="preserve"> </w:t>
      </w:r>
      <w:proofErr w:type="spellStart"/>
      <w:r w:rsidRPr="00167707">
        <w:rPr>
          <w:rFonts w:cstheme="minorHAnsi"/>
          <w:sz w:val="24"/>
          <w:szCs w:val="24"/>
          <w:lang w:val="en-US"/>
        </w:rPr>
        <w:t>vzw</w:t>
      </w:r>
      <w:proofErr w:type="spellEnd"/>
      <w:r w:rsidRPr="00167707">
        <w:rPr>
          <w:rFonts w:cstheme="minorHAnsi"/>
          <w:sz w:val="24"/>
          <w:szCs w:val="24"/>
          <w:lang w:val="en-US"/>
        </w:rPr>
        <w:t xml:space="preserve">. This study is part of the CORNET project ‘PAPERONICS: Low cost multisensory paper &amp; packaging applications’ (2019-2020). It is funded by Flanders Innovation &amp; Entrepreneurship (VLAIO), Belgium (HBC.2018.0225) and </w:t>
      </w:r>
      <w:proofErr w:type="spellStart"/>
      <w:r w:rsidRPr="00167707">
        <w:rPr>
          <w:rFonts w:cstheme="minorHAnsi"/>
          <w:sz w:val="24"/>
          <w:szCs w:val="24"/>
          <w:lang w:val="en-US"/>
        </w:rPr>
        <w:t>AiF</w:t>
      </w:r>
      <w:proofErr w:type="spellEnd"/>
      <w:r w:rsidRPr="00167707">
        <w:rPr>
          <w:rFonts w:cstheme="minorHAnsi"/>
          <w:sz w:val="24"/>
          <w:szCs w:val="24"/>
          <w:lang w:val="en-US"/>
        </w:rPr>
        <w:t xml:space="preserve"> - German Federation of Industrial Research Associations, Germany. This work is also part of the TETRA 3D </w:t>
      </w:r>
      <w:proofErr w:type="spellStart"/>
      <w:r w:rsidRPr="00167707">
        <w:rPr>
          <w:rFonts w:cstheme="minorHAnsi"/>
          <w:sz w:val="24"/>
          <w:szCs w:val="24"/>
          <w:lang w:val="en-US"/>
        </w:rPr>
        <w:t>ElektroPrint</w:t>
      </w:r>
      <w:proofErr w:type="spellEnd"/>
      <w:r w:rsidRPr="00167707">
        <w:rPr>
          <w:rFonts w:cstheme="minorHAnsi"/>
          <w:sz w:val="24"/>
          <w:szCs w:val="24"/>
          <w:lang w:val="en-US"/>
        </w:rPr>
        <w:t xml:space="preserve"> -3D </w:t>
      </w:r>
      <w:proofErr w:type="spellStart"/>
      <w:r w:rsidRPr="00167707">
        <w:rPr>
          <w:rFonts w:cstheme="minorHAnsi"/>
          <w:sz w:val="24"/>
          <w:szCs w:val="24"/>
          <w:lang w:val="en-US"/>
        </w:rPr>
        <w:t>printen</w:t>
      </w:r>
      <w:proofErr w:type="spellEnd"/>
      <w:r w:rsidRPr="00167707">
        <w:rPr>
          <w:rFonts w:cstheme="minorHAnsi"/>
          <w:sz w:val="24"/>
          <w:szCs w:val="24"/>
          <w:lang w:val="en-US"/>
        </w:rPr>
        <w:t xml:space="preserve"> van </w:t>
      </w:r>
      <w:proofErr w:type="spellStart"/>
      <w:r w:rsidRPr="00167707">
        <w:rPr>
          <w:rFonts w:cstheme="minorHAnsi"/>
          <w:sz w:val="24"/>
          <w:szCs w:val="24"/>
          <w:lang w:val="en-US"/>
        </w:rPr>
        <w:t>vrije</w:t>
      </w:r>
      <w:proofErr w:type="spellEnd"/>
      <w:r w:rsidRPr="00167707">
        <w:rPr>
          <w:rFonts w:cstheme="minorHAnsi"/>
          <w:sz w:val="24"/>
          <w:szCs w:val="24"/>
          <w:lang w:val="en-US"/>
        </w:rPr>
        <w:t xml:space="preserve"> </w:t>
      </w:r>
      <w:proofErr w:type="spellStart"/>
      <w:r w:rsidRPr="00167707">
        <w:rPr>
          <w:rFonts w:cstheme="minorHAnsi"/>
          <w:sz w:val="24"/>
          <w:szCs w:val="24"/>
          <w:lang w:val="en-US"/>
        </w:rPr>
        <w:t>vorm</w:t>
      </w:r>
      <w:proofErr w:type="spellEnd"/>
      <w:r w:rsidRPr="00167707">
        <w:rPr>
          <w:rFonts w:cstheme="minorHAnsi"/>
          <w:sz w:val="24"/>
          <w:szCs w:val="24"/>
          <w:lang w:val="en-US"/>
        </w:rPr>
        <w:t xml:space="preserve"> </w:t>
      </w:r>
      <w:proofErr w:type="spellStart"/>
      <w:r w:rsidRPr="00167707">
        <w:rPr>
          <w:rFonts w:cstheme="minorHAnsi"/>
          <w:sz w:val="24"/>
          <w:szCs w:val="24"/>
          <w:lang w:val="en-US"/>
        </w:rPr>
        <w:t>elektrische</w:t>
      </w:r>
      <w:proofErr w:type="spellEnd"/>
      <w:r w:rsidRPr="00167707">
        <w:rPr>
          <w:rFonts w:cstheme="minorHAnsi"/>
          <w:sz w:val="24"/>
          <w:szCs w:val="24"/>
          <w:lang w:val="en-US"/>
        </w:rPr>
        <w:t>/</w:t>
      </w:r>
      <w:proofErr w:type="spellStart"/>
      <w:r w:rsidRPr="00167707">
        <w:rPr>
          <w:rFonts w:cstheme="minorHAnsi"/>
          <w:sz w:val="24"/>
          <w:szCs w:val="24"/>
          <w:lang w:val="en-US"/>
        </w:rPr>
        <w:t>elektronische</w:t>
      </w:r>
      <w:proofErr w:type="spellEnd"/>
      <w:r w:rsidRPr="00167707">
        <w:rPr>
          <w:rFonts w:cstheme="minorHAnsi"/>
          <w:sz w:val="24"/>
          <w:szCs w:val="24"/>
          <w:lang w:val="en-US"/>
        </w:rPr>
        <w:t xml:space="preserve"> </w:t>
      </w:r>
      <w:proofErr w:type="spellStart"/>
      <w:r w:rsidRPr="00167707">
        <w:rPr>
          <w:rFonts w:cstheme="minorHAnsi"/>
          <w:sz w:val="24"/>
          <w:szCs w:val="24"/>
          <w:lang w:val="en-US"/>
        </w:rPr>
        <w:t>toepasssingen</w:t>
      </w:r>
      <w:proofErr w:type="spellEnd"/>
      <w:r w:rsidRPr="00167707">
        <w:rPr>
          <w:rFonts w:cstheme="minorHAnsi"/>
          <w:bCs/>
          <w:sz w:val="24"/>
          <w:szCs w:val="24"/>
          <w:lang w:val="en-US"/>
        </w:rPr>
        <w:t xml:space="preserve"> -HBC.2016.0067</w:t>
      </w:r>
      <w:r w:rsidRPr="00167707">
        <w:rPr>
          <w:rFonts w:cstheme="minorHAnsi"/>
          <w:sz w:val="24"/>
          <w:szCs w:val="24"/>
          <w:lang w:val="en-US"/>
        </w:rPr>
        <w:t>, also funded by VLAIO. Lastly, Jurre de Weerdt and Marc Scheirs are acknowledged for their expertise in 2.4 GHz antenna measurements.</w:t>
      </w:r>
    </w:p>
    <w:p w14:paraId="08E7C64D" w14:textId="77777777" w:rsidR="001967A5" w:rsidRPr="00167707" w:rsidRDefault="001967A5" w:rsidP="001967A5">
      <w:pPr>
        <w:pStyle w:val="Heading4"/>
        <w:rPr>
          <w:rFonts w:asciiTheme="minorHAnsi" w:hAnsiTheme="minorHAnsi" w:cstheme="minorHAnsi"/>
          <w:color w:val="auto"/>
          <w:sz w:val="24"/>
          <w:szCs w:val="24"/>
          <w:lang w:val="en-GB"/>
        </w:rPr>
      </w:pPr>
      <w:r w:rsidRPr="00167707">
        <w:rPr>
          <w:rFonts w:asciiTheme="minorHAnsi" w:hAnsiTheme="minorHAnsi" w:cstheme="minorHAnsi"/>
          <w:color w:val="auto"/>
          <w:sz w:val="24"/>
          <w:szCs w:val="24"/>
          <w:lang w:val="en-GB"/>
        </w:rPr>
        <w:t>References</w:t>
      </w:r>
    </w:p>
    <w:p w14:paraId="3EAF20BC" w14:textId="77777777" w:rsidR="001967A5" w:rsidRPr="00167707" w:rsidRDefault="001967A5" w:rsidP="001967A5">
      <w:pPr>
        <w:autoSpaceDE w:val="0"/>
        <w:autoSpaceDN w:val="0"/>
        <w:adjustRightInd w:val="0"/>
        <w:ind w:left="640" w:hanging="640"/>
        <w:jc w:val="both"/>
        <w:rPr>
          <w:rFonts w:cstheme="minorHAnsi"/>
          <w:noProof/>
          <w:sz w:val="24"/>
          <w:szCs w:val="24"/>
          <w:lang w:val="en-US"/>
        </w:rPr>
      </w:pPr>
      <w:r w:rsidRPr="00167707">
        <w:rPr>
          <w:rFonts w:cstheme="minorHAnsi"/>
          <w:sz w:val="24"/>
          <w:szCs w:val="24"/>
        </w:rPr>
        <w:fldChar w:fldCharType="begin" w:fldLock="1"/>
      </w:r>
      <w:r w:rsidRPr="00167707">
        <w:rPr>
          <w:rFonts w:cstheme="minorHAnsi"/>
          <w:sz w:val="24"/>
          <w:szCs w:val="24"/>
          <w:lang w:val="en-US"/>
        </w:rPr>
        <w:instrText xml:space="preserve">ADDIN Mendeley Bibliography CSL_BIBLIOGRAPHY </w:instrText>
      </w:r>
      <w:r w:rsidRPr="00167707">
        <w:rPr>
          <w:rFonts w:cstheme="minorHAnsi"/>
          <w:sz w:val="24"/>
          <w:szCs w:val="24"/>
        </w:rPr>
        <w:fldChar w:fldCharType="separate"/>
      </w:r>
      <w:r w:rsidRPr="00167707">
        <w:rPr>
          <w:rFonts w:cstheme="minorHAnsi"/>
          <w:noProof/>
          <w:sz w:val="24"/>
          <w:szCs w:val="24"/>
          <w:lang w:val="en-US"/>
        </w:rPr>
        <w:t>[1]</w:t>
      </w:r>
      <w:r w:rsidRPr="00167707">
        <w:rPr>
          <w:rFonts w:cstheme="minorHAnsi"/>
          <w:noProof/>
          <w:sz w:val="24"/>
          <w:szCs w:val="24"/>
          <w:lang w:val="en-US"/>
        </w:rPr>
        <w:tab/>
        <w:t xml:space="preserve">K. Suganuma, </w:t>
      </w:r>
      <w:r w:rsidRPr="00167707">
        <w:rPr>
          <w:rFonts w:cstheme="minorHAnsi"/>
          <w:iCs/>
          <w:noProof/>
          <w:sz w:val="24"/>
          <w:szCs w:val="24"/>
          <w:lang w:val="en-US"/>
        </w:rPr>
        <w:t>Introduction to printed electronics (SpringerBriefs in electrical and computer engineering)</w:t>
      </w:r>
      <w:r w:rsidRPr="00167707">
        <w:rPr>
          <w:rFonts w:cstheme="minorHAnsi"/>
          <w:noProof/>
          <w:sz w:val="24"/>
          <w:szCs w:val="24"/>
          <w:lang w:val="en-US"/>
        </w:rPr>
        <w:t>. 2014.</w:t>
      </w:r>
    </w:p>
    <w:p w14:paraId="5F879EF1" w14:textId="77777777" w:rsidR="001967A5" w:rsidRPr="00167707" w:rsidRDefault="001967A5" w:rsidP="001967A5">
      <w:pPr>
        <w:autoSpaceDE w:val="0"/>
        <w:autoSpaceDN w:val="0"/>
        <w:adjustRightInd w:val="0"/>
        <w:ind w:left="640" w:hanging="640"/>
        <w:jc w:val="both"/>
        <w:rPr>
          <w:rFonts w:cstheme="minorHAnsi"/>
          <w:noProof/>
          <w:sz w:val="24"/>
          <w:szCs w:val="24"/>
          <w:lang w:val="en-US"/>
        </w:rPr>
      </w:pPr>
      <w:r w:rsidRPr="00167707">
        <w:rPr>
          <w:rFonts w:cstheme="minorHAnsi"/>
          <w:noProof/>
          <w:sz w:val="24"/>
          <w:szCs w:val="24"/>
          <w:lang w:val="en-US"/>
        </w:rPr>
        <w:t>[2]</w:t>
      </w:r>
      <w:r w:rsidRPr="00167707">
        <w:rPr>
          <w:rFonts w:cstheme="minorHAnsi"/>
          <w:noProof/>
          <w:sz w:val="24"/>
          <w:szCs w:val="24"/>
          <w:lang w:val="en-US"/>
        </w:rPr>
        <w:tab/>
        <w:t xml:space="preserve">W. Wu, “Inorganic nanomaterials for printed electronics: a review,” </w:t>
      </w:r>
      <w:r w:rsidRPr="00167707">
        <w:rPr>
          <w:rFonts w:cstheme="minorHAnsi"/>
          <w:iCs/>
          <w:noProof/>
          <w:sz w:val="24"/>
          <w:szCs w:val="24"/>
          <w:lang w:val="en-US"/>
        </w:rPr>
        <w:t>Nanoscale</w:t>
      </w:r>
      <w:r w:rsidRPr="00167707">
        <w:rPr>
          <w:rFonts w:cstheme="minorHAnsi"/>
          <w:noProof/>
          <w:sz w:val="24"/>
          <w:szCs w:val="24"/>
          <w:lang w:val="en-US"/>
        </w:rPr>
        <w:t>, vol. 9, no. 22, pp. 7342–7372, 2017.</w:t>
      </w:r>
    </w:p>
    <w:p w14:paraId="70E96ACD" w14:textId="77777777" w:rsidR="001967A5" w:rsidRPr="00167707" w:rsidRDefault="001967A5" w:rsidP="001967A5">
      <w:pPr>
        <w:autoSpaceDE w:val="0"/>
        <w:autoSpaceDN w:val="0"/>
        <w:adjustRightInd w:val="0"/>
        <w:ind w:left="640" w:hanging="640"/>
        <w:jc w:val="both"/>
        <w:rPr>
          <w:rFonts w:cstheme="minorHAnsi"/>
          <w:noProof/>
          <w:sz w:val="24"/>
          <w:szCs w:val="24"/>
          <w:lang w:val="en-US"/>
        </w:rPr>
      </w:pPr>
      <w:r w:rsidRPr="00167707">
        <w:rPr>
          <w:rFonts w:cstheme="minorHAnsi"/>
          <w:noProof/>
          <w:sz w:val="24"/>
          <w:szCs w:val="24"/>
          <w:lang w:val="en-US"/>
        </w:rPr>
        <w:t>[3]</w:t>
      </w:r>
      <w:r w:rsidRPr="00167707">
        <w:rPr>
          <w:rFonts w:cstheme="minorHAnsi"/>
          <w:noProof/>
          <w:sz w:val="24"/>
          <w:szCs w:val="24"/>
          <w:lang w:val="en-US"/>
        </w:rPr>
        <w:tab/>
        <w:t xml:space="preserve">F. B. Kessler, F. B. Kessler, S. Khan, L. Lorenzelli, R. Dahiya, and S. Member, “Technologies for Printing Sensors and Electronics Over Large Flexible Substrates : A Review Technologies for Printing Sensors and Electronics over Large Flexible Substrates : A Review,” </w:t>
      </w:r>
      <w:r w:rsidRPr="00167707">
        <w:rPr>
          <w:rFonts w:cstheme="minorHAnsi"/>
          <w:iCs/>
          <w:noProof/>
          <w:sz w:val="24"/>
          <w:szCs w:val="24"/>
          <w:lang w:val="en-US"/>
        </w:rPr>
        <w:t>IEEE Sens. J.</w:t>
      </w:r>
      <w:r w:rsidRPr="00167707">
        <w:rPr>
          <w:rFonts w:cstheme="minorHAnsi"/>
          <w:noProof/>
          <w:sz w:val="24"/>
          <w:szCs w:val="24"/>
          <w:lang w:val="en-US"/>
        </w:rPr>
        <w:t>, vol. 15, no. June, pp. 3164–3185, 2015.</w:t>
      </w:r>
    </w:p>
    <w:p w14:paraId="45B31FDA" w14:textId="77777777" w:rsidR="001967A5" w:rsidRPr="00167707" w:rsidRDefault="001967A5" w:rsidP="001967A5">
      <w:pPr>
        <w:autoSpaceDE w:val="0"/>
        <w:autoSpaceDN w:val="0"/>
        <w:adjustRightInd w:val="0"/>
        <w:ind w:left="640" w:hanging="640"/>
        <w:jc w:val="both"/>
        <w:rPr>
          <w:rFonts w:cstheme="minorHAnsi"/>
          <w:noProof/>
          <w:sz w:val="24"/>
          <w:szCs w:val="24"/>
          <w:lang w:val="en-US"/>
        </w:rPr>
      </w:pPr>
      <w:r w:rsidRPr="00167707">
        <w:rPr>
          <w:rFonts w:cstheme="minorHAnsi"/>
          <w:noProof/>
          <w:sz w:val="24"/>
          <w:szCs w:val="24"/>
          <w:lang w:val="en-US"/>
        </w:rPr>
        <w:t>[4]</w:t>
      </w:r>
      <w:r w:rsidRPr="00167707">
        <w:rPr>
          <w:rFonts w:cstheme="minorHAnsi"/>
          <w:noProof/>
          <w:sz w:val="24"/>
          <w:szCs w:val="24"/>
          <w:lang w:val="en-US"/>
        </w:rPr>
        <w:tab/>
        <w:t xml:space="preserve">J. M. Hoey, A. Lutfurakhmanov, D. L. Schulz, and I. S. Akhatov, “A Review on Aerosol-Based Direct-Write and Its Applications for Microelectronics,” </w:t>
      </w:r>
      <w:r w:rsidRPr="00167707">
        <w:rPr>
          <w:rFonts w:cstheme="minorHAnsi"/>
          <w:iCs/>
          <w:noProof/>
          <w:sz w:val="24"/>
          <w:szCs w:val="24"/>
          <w:lang w:val="en-US"/>
        </w:rPr>
        <w:t>J. Nanotechnol.</w:t>
      </w:r>
      <w:r w:rsidRPr="00167707">
        <w:rPr>
          <w:rFonts w:cstheme="minorHAnsi"/>
          <w:noProof/>
          <w:sz w:val="24"/>
          <w:szCs w:val="24"/>
          <w:lang w:val="en-US"/>
        </w:rPr>
        <w:t>, vol. 2012, pp. 1–22, 2012.</w:t>
      </w:r>
    </w:p>
    <w:p w14:paraId="03D9BEE6" w14:textId="77777777" w:rsidR="001967A5" w:rsidRPr="00167707" w:rsidRDefault="001967A5" w:rsidP="001967A5">
      <w:pPr>
        <w:autoSpaceDE w:val="0"/>
        <w:autoSpaceDN w:val="0"/>
        <w:adjustRightInd w:val="0"/>
        <w:ind w:left="640" w:hanging="640"/>
        <w:jc w:val="both"/>
        <w:rPr>
          <w:rFonts w:cstheme="minorHAnsi"/>
          <w:noProof/>
          <w:sz w:val="24"/>
          <w:szCs w:val="24"/>
          <w:lang w:val="en-US"/>
        </w:rPr>
      </w:pPr>
      <w:r w:rsidRPr="00167707">
        <w:rPr>
          <w:rFonts w:cstheme="minorHAnsi"/>
          <w:noProof/>
          <w:sz w:val="24"/>
          <w:szCs w:val="24"/>
          <w:lang w:val="en-US"/>
        </w:rPr>
        <w:t>[5]</w:t>
      </w:r>
      <w:r w:rsidRPr="00167707">
        <w:rPr>
          <w:rFonts w:cstheme="minorHAnsi"/>
          <w:noProof/>
          <w:sz w:val="24"/>
          <w:szCs w:val="24"/>
          <w:lang w:val="en-US"/>
        </w:rPr>
        <w:tab/>
        <w:t xml:space="preserve">N. J. Wilkinson, M. A. A. Smith, R. W. Kay, and R. A. Harris, “A review of aerosol jet printing—a non-traditional hybrid process for micro-manufacturing,” </w:t>
      </w:r>
      <w:r w:rsidRPr="00167707">
        <w:rPr>
          <w:rFonts w:cstheme="minorHAnsi"/>
          <w:iCs/>
          <w:noProof/>
          <w:sz w:val="24"/>
          <w:szCs w:val="24"/>
          <w:lang w:val="en-US"/>
        </w:rPr>
        <w:t>Int. J. Adv. Manuf. Technol.</w:t>
      </w:r>
      <w:r w:rsidRPr="00167707">
        <w:rPr>
          <w:rFonts w:cstheme="minorHAnsi"/>
          <w:noProof/>
          <w:sz w:val="24"/>
          <w:szCs w:val="24"/>
          <w:lang w:val="en-US"/>
        </w:rPr>
        <w:t>, 2019.</w:t>
      </w:r>
    </w:p>
    <w:p w14:paraId="537D22B8" w14:textId="77777777" w:rsidR="001967A5" w:rsidRPr="00167707" w:rsidRDefault="001967A5" w:rsidP="001967A5">
      <w:pPr>
        <w:autoSpaceDE w:val="0"/>
        <w:autoSpaceDN w:val="0"/>
        <w:adjustRightInd w:val="0"/>
        <w:ind w:left="640" w:hanging="640"/>
        <w:jc w:val="both"/>
        <w:rPr>
          <w:rFonts w:cstheme="minorHAnsi"/>
          <w:noProof/>
          <w:sz w:val="24"/>
          <w:szCs w:val="24"/>
          <w:lang w:val="en-US"/>
        </w:rPr>
      </w:pPr>
      <w:r w:rsidRPr="00167707">
        <w:rPr>
          <w:rFonts w:cstheme="minorHAnsi"/>
          <w:noProof/>
          <w:sz w:val="24"/>
          <w:szCs w:val="24"/>
          <w:lang w:val="en-US"/>
        </w:rPr>
        <w:t>[6]</w:t>
      </w:r>
      <w:r w:rsidRPr="00167707">
        <w:rPr>
          <w:rFonts w:cstheme="minorHAnsi"/>
          <w:noProof/>
          <w:sz w:val="24"/>
          <w:szCs w:val="24"/>
          <w:lang w:val="en-US"/>
        </w:rPr>
        <w:tab/>
        <w:t xml:space="preserve">E. B. Secor, “Principles of aerosol jet printing,” </w:t>
      </w:r>
      <w:r w:rsidRPr="00167707">
        <w:rPr>
          <w:rFonts w:cstheme="minorHAnsi"/>
          <w:iCs/>
          <w:noProof/>
          <w:sz w:val="24"/>
          <w:szCs w:val="24"/>
          <w:lang w:val="en-US"/>
        </w:rPr>
        <w:t>Flex. Print. Electron.</w:t>
      </w:r>
      <w:r w:rsidRPr="00167707">
        <w:rPr>
          <w:rFonts w:cstheme="minorHAnsi"/>
          <w:noProof/>
          <w:sz w:val="24"/>
          <w:szCs w:val="24"/>
          <w:lang w:val="en-US"/>
        </w:rPr>
        <w:t>, vol. 3, no. 3, p. 035002, Sep. 2018.</w:t>
      </w:r>
    </w:p>
    <w:p w14:paraId="02A9CA49" w14:textId="77777777" w:rsidR="001967A5" w:rsidRPr="00167707" w:rsidRDefault="001967A5" w:rsidP="001967A5">
      <w:pPr>
        <w:autoSpaceDE w:val="0"/>
        <w:autoSpaceDN w:val="0"/>
        <w:adjustRightInd w:val="0"/>
        <w:ind w:left="640" w:hanging="640"/>
        <w:jc w:val="both"/>
        <w:rPr>
          <w:rFonts w:cstheme="minorHAnsi"/>
          <w:noProof/>
          <w:sz w:val="24"/>
          <w:szCs w:val="24"/>
          <w:lang w:val="en-US"/>
        </w:rPr>
      </w:pPr>
      <w:r w:rsidRPr="00167707">
        <w:rPr>
          <w:rFonts w:cstheme="minorHAnsi"/>
          <w:noProof/>
          <w:sz w:val="24"/>
          <w:szCs w:val="24"/>
          <w:lang w:val="en-US"/>
        </w:rPr>
        <w:t>[7]</w:t>
      </w:r>
      <w:r w:rsidRPr="00167707">
        <w:rPr>
          <w:rFonts w:cstheme="minorHAnsi"/>
          <w:noProof/>
          <w:sz w:val="24"/>
          <w:szCs w:val="24"/>
          <w:lang w:val="en-US"/>
        </w:rPr>
        <w:tab/>
        <w:t xml:space="preserve">M. Smith, Y. S. Choi, C. Boughey, and S. Kar-Narayan, “Controlling and assessing the quality of aerosol jet printed features for large area and flexible electronics,” </w:t>
      </w:r>
      <w:r w:rsidRPr="00167707">
        <w:rPr>
          <w:rFonts w:cstheme="minorHAnsi"/>
          <w:iCs/>
          <w:noProof/>
          <w:sz w:val="24"/>
          <w:szCs w:val="24"/>
          <w:lang w:val="en-US"/>
        </w:rPr>
        <w:t>Flex. Print. Electron.</w:t>
      </w:r>
      <w:r w:rsidRPr="00167707">
        <w:rPr>
          <w:rFonts w:cstheme="minorHAnsi"/>
          <w:noProof/>
          <w:sz w:val="24"/>
          <w:szCs w:val="24"/>
          <w:lang w:val="en-US"/>
        </w:rPr>
        <w:t>, vol. 2, no. 1, p. 015004, Mar. 2017.</w:t>
      </w:r>
    </w:p>
    <w:p w14:paraId="46C1F30A" w14:textId="77777777" w:rsidR="001967A5" w:rsidRPr="00167707" w:rsidRDefault="001967A5" w:rsidP="001967A5">
      <w:pPr>
        <w:autoSpaceDE w:val="0"/>
        <w:autoSpaceDN w:val="0"/>
        <w:adjustRightInd w:val="0"/>
        <w:ind w:left="640" w:hanging="640"/>
        <w:jc w:val="both"/>
        <w:rPr>
          <w:rFonts w:cstheme="minorHAnsi"/>
          <w:noProof/>
          <w:sz w:val="24"/>
          <w:szCs w:val="24"/>
          <w:lang w:val="en-US"/>
        </w:rPr>
      </w:pPr>
      <w:r w:rsidRPr="00167707">
        <w:rPr>
          <w:rFonts w:cstheme="minorHAnsi"/>
          <w:noProof/>
          <w:sz w:val="24"/>
          <w:szCs w:val="24"/>
          <w:lang w:val="en-US"/>
        </w:rPr>
        <w:t>[8]</w:t>
      </w:r>
      <w:r w:rsidRPr="00167707">
        <w:rPr>
          <w:rFonts w:cstheme="minorHAnsi"/>
          <w:noProof/>
          <w:sz w:val="24"/>
          <w:szCs w:val="24"/>
          <w:lang w:val="en-US"/>
        </w:rPr>
        <w:tab/>
        <w:t xml:space="preserve">A. Mahajan, C. D. Frisbie, and L. F. Francis, “Optimization of aerosol jet printing for high-resolution, high-aspect ratio silver lines,” </w:t>
      </w:r>
      <w:r w:rsidRPr="00167707">
        <w:rPr>
          <w:rFonts w:cstheme="minorHAnsi"/>
          <w:iCs/>
          <w:noProof/>
          <w:sz w:val="24"/>
          <w:szCs w:val="24"/>
          <w:lang w:val="en-US"/>
        </w:rPr>
        <w:t>ACS Appl. Mater. Interfaces</w:t>
      </w:r>
      <w:r w:rsidRPr="00167707">
        <w:rPr>
          <w:rFonts w:cstheme="minorHAnsi"/>
          <w:noProof/>
          <w:sz w:val="24"/>
          <w:szCs w:val="24"/>
          <w:lang w:val="en-US"/>
        </w:rPr>
        <w:t>, vol. 5, no. 11, pp. 4856–4864, 2013.</w:t>
      </w:r>
    </w:p>
    <w:p w14:paraId="19959A08" w14:textId="77777777" w:rsidR="001967A5" w:rsidRPr="00167707" w:rsidRDefault="001967A5" w:rsidP="001967A5">
      <w:pPr>
        <w:autoSpaceDE w:val="0"/>
        <w:autoSpaceDN w:val="0"/>
        <w:adjustRightInd w:val="0"/>
        <w:ind w:left="640" w:hanging="640"/>
        <w:jc w:val="both"/>
        <w:rPr>
          <w:rFonts w:cstheme="minorHAnsi"/>
          <w:noProof/>
          <w:sz w:val="24"/>
          <w:szCs w:val="24"/>
          <w:lang w:val="en-US"/>
        </w:rPr>
      </w:pPr>
      <w:r w:rsidRPr="00167707">
        <w:rPr>
          <w:rFonts w:cstheme="minorHAnsi"/>
          <w:noProof/>
          <w:sz w:val="24"/>
          <w:szCs w:val="24"/>
          <w:lang w:val="en-US"/>
        </w:rPr>
        <w:t>[9]</w:t>
      </w:r>
      <w:r w:rsidRPr="00167707">
        <w:rPr>
          <w:rFonts w:cstheme="minorHAnsi"/>
          <w:noProof/>
          <w:sz w:val="24"/>
          <w:szCs w:val="24"/>
          <w:lang w:val="en-US"/>
        </w:rPr>
        <w:tab/>
        <w:t xml:space="preserve">R. Gibney, S. Matthyssen, J. Patterson, E. Ferraris, and N. Zakaria, “The human cornea as a model tissue for additive biomanufacturing: a review,” </w:t>
      </w:r>
      <w:r w:rsidRPr="00167707">
        <w:rPr>
          <w:rFonts w:cstheme="minorHAnsi"/>
          <w:iCs/>
          <w:noProof/>
          <w:sz w:val="24"/>
          <w:szCs w:val="24"/>
          <w:lang w:val="en-US"/>
        </w:rPr>
        <w:t>Procedia CIRP</w:t>
      </w:r>
      <w:r w:rsidRPr="00167707">
        <w:rPr>
          <w:rFonts w:cstheme="minorHAnsi"/>
          <w:noProof/>
          <w:sz w:val="24"/>
          <w:szCs w:val="24"/>
          <w:lang w:val="en-US"/>
        </w:rPr>
        <w:t>, vol. 65, pp. 56–63, 2017.</w:t>
      </w:r>
    </w:p>
    <w:p w14:paraId="1B42F5C2" w14:textId="77777777" w:rsidR="001967A5" w:rsidRPr="00167707" w:rsidRDefault="001967A5" w:rsidP="001967A5">
      <w:pPr>
        <w:autoSpaceDE w:val="0"/>
        <w:autoSpaceDN w:val="0"/>
        <w:adjustRightInd w:val="0"/>
        <w:ind w:left="640" w:hanging="640"/>
        <w:jc w:val="both"/>
        <w:rPr>
          <w:rFonts w:cstheme="minorHAnsi"/>
          <w:noProof/>
          <w:sz w:val="24"/>
          <w:szCs w:val="24"/>
          <w:lang w:val="en-US"/>
        </w:rPr>
      </w:pPr>
      <w:r w:rsidRPr="00167707">
        <w:rPr>
          <w:rFonts w:cstheme="minorHAnsi"/>
          <w:noProof/>
          <w:sz w:val="24"/>
          <w:szCs w:val="24"/>
          <w:lang w:val="en-US"/>
        </w:rPr>
        <w:t>[10]</w:t>
      </w:r>
      <w:r w:rsidRPr="00167707">
        <w:rPr>
          <w:rFonts w:cstheme="minorHAnsi"/>
          <w:noProof/>
          <w:sz w:val="24"/>
          <w:szCs w:val="24"/>
          <w:lang w:val="en-US"/>
        </w:rPr>
        <w:tab/>
        <w:t xml:space="preserve">M. Hedges and A. B. Marin, “3D Aerosol Jet® Printing - Adding Electronics Functionality to RP/RM,” </w:t>
      </w:r>
      <w:r w:rsidRPr="00167707">
        <w:rPr>
          <w:rFonts w:cstheme="minorHAnsi"/>
          <w:iCs/>
          <w:noProof/>
          <w:sz w:val="24"/>
          <w:szCs w:val="24"/>
          <w:lang w:val="en-US"/>
        </w:rPr>
        <w:t>WHITEPAPER - Optomec</w:t>
      </w:r>
      <w:r w:rsidRPr="00167707">
        <w:rPr>
          <w:rFonts w:cstheme="minorHAnsi"/>
          <w:noProof/>
          <w:sz w:val="24"/>
          <w:szCs w:val="24"/>
          <w:lang w:val="en-US"/>
        </w:rPr>
        <w:t>, pp. 14–15, 2012.</w:t>
      </w:r>
    </w:p>
    <w:p w14:paraId="72DAC693" w14:textId="77777777" w:rsidR="001967A5" w:rsidRPr="00167707" w:rsidRDefault="001967A5" w:rsidP="001967A5">
      <w:pPr>
        <w:autoSpaceDE w:val="0"/>
        <w:autoSpaceDN w:val="0"/>
        <w:adjustRightInd w:val="0"/>
        <w:ind w:left="640" w:hanging="640"/>
        <w:jc w:val="both"/>
        <w:rPr>
          <w:rFonts w:cstheme="minorHAnsi"/>
          <w:noProof/>
          <w:sz w:val="24"/>
          <w:szCs w:val="24"/>
          <w:lang w:val="en-US"/>
        </w:rPr>
      </w:pPr>
      <w:r w:rsidRPr="00167707">
        <w:rPr>
          <w:rFonts w:cstheme="minorHAnsi"/>
          <w:noProof/>
          <w:sz w:val="24"/>
          <w:szCs w:val="24"/>
          <w:lang w:val="en-US"/>
        </w:rPr>
        <w:t>[11]</w:t>
      </w:r>
      <w:r w:rsidRPr="00167707">
        <w:rPr>
          <w:rFonts w:cstheme="minorHAnsi"/>
          <w:noProof/>
          <w:sz w:val="24"/>
          <w:szCs w:val="24"/>
          <w:lang w:val="en-US"/>
        </w:rPr>
        <w:tab/>
        <w:t xml:space="preserve">W. Verheecke, M. Van Dyck, F. Vogeler, A. Voet, and H. Valkenaers, “Optimizing aerosol jet® printing of silver interconnects on polyimide film for embedded electronics applications,” </w:t>
      </w:r>
      <w:r w:rsidRPr="00167707">
        <w:rPr>
          <w:rFonts w:cstheme="minorHAnsi"/>
          <w:iCs/>
          <w:noProof/>
          <w:sz w:val="24"/>
          <w:szCs w:val="24"/>
          <w:lang w:val="en-US"/>
        </w:rPr>
        <w:t>8th Int. DAAAM Balt. Conf. "INDUSTRIAL Eng.</w:t>
      </w:r>
      <w:r w:rsidRPr="00167707">
        <w:rPr>
          <w:rFonts w:cstheme="minorHAnsi"/>
          <w:noProof/>
          <w:sz w:val="24"/>
          <w:szCs w:val="24"/>
          <w:lang w:val="en-US"/>
        </w:rPr>
        <w:t>, no. April, pp. 373–379, 2012.</w:t>
      </w:r>
    </w:p>
    <w:p w14:paraId="4E00F0F5" w14:textId="77777777" w:rsidR="001967A5" w:rsidRPr="00167707" w:rsidRDefault="001967A5" w:rsidP="001967A5">
      <w:pPr>
        <w:autoSpaceDE w:val="0"/>
        <w:autoSpaceDN w:val="0"/>
        <w:adjustRightInd w:val="0"/>
        <w:ind w:left="640" w:hanging="640"/>
        <w:jc w:val="both"/>
        <w:rPr>
          <w:rFonts w:cstheme="minorHAnsi"/>
          <w:noProof/>
          <w:sz w:val="24"/>
          <w:szCs w:val="24"/>
          <w:lang w:val="en-US"/>
        </w:rPr>
      </w:pPr>
      <w:r w:rsidRPr="00167707">
        <w:rPr>
          <w:rFonts w:cstheme="minorHAnsi"/>
          <w:noProof/>
          <w:sz w:val="24"/>
          <w:szCs w:val="24"/>
          <w:lang w:val="en-US"/>
        </w:rPr>
        <w:t>[12]</w:t>
      </w:r>
      <w:r w:rsidRPr="00167707">
        <w:rPr>
          <w:rFonts w:cstheme="minorHAnsi"/>
          <w:noProof/>
          <w:sz w:val="24"/>
          <w:szCs w:val="24"/>
          <w:lang w:val="en-US"/>
        </w:rPr>
        <w:tab/>
        <w:t xml:space="preserve">S. M. F. Cruz, L. A. Rocha, and J. C. Viana, “Printing technologies on flexible substrates for printed electronics,” in </w:t>
      </w:r>
      <w:r w:rsidRPr="00167707">
        <w:rPr>
          <w:rFonts w:cstheme="minorHAnsi"/>
          <w:iCs/>
          <w:noProof/>
          <w:sz w:val="24"/>
          <w:szCs w:val="24"/>
          <w:lang w:val="en-US"/>
        </w:rPr>
        <w:t>Flexible Electronics</w:t>
      </w:r>
      <w:r w:rsidRPr="00167707">
        <w:rPr>
          <w:rFonts w:cstheme="minorHAnsi"/>
          <w:noProof/>
          <w:sz w:val="24"/>
          <w:szCs w:val="24"/>
          <w:lang w:val="en-US"/>
        </w:rPr>
        <w:t>, IntechOpen, 2018.</w:t>
      </w:r>
    </w:p>
    <w:p w14:paraId="1528D514" w14:textId="77777777" w:rsidR="001967A5" w:rsidRPr="00167707" w:rsidRDefault="001967A5" w:rsidP="001967A5">
      <w:pPr>
        <w:autoSpaceDE w:val="0"/>
        <w:autoSpaceDN w:val="0"/>
        <w:adjustRightInd w:val="0"/>
        <w:ind w:left="640" w:hanging="640"/>
        <w:jc w:val="both"/>
        <w:rPr>
          <w:rFonts w:cstheme="minorHAnsi"/>
          <w:noProof/>
          <w:sz w:val="24"/>
          <w:szCs w:val="24"/>
          <w:lang w:val="en-US"/>
        </w:rPr>
      </w:pPr>
      <w:r w:rsidRPr="00167707">
        <w:rPr>
          <w:rFonts w:cstheme="minorHAnsi"/>
          <w:noProof/>
          <w:sz w:val="24"/>
          <w:szCs w:val="24"/>
          <w:lang w:val="en-US"/>
        </w:rPr>
        <w:t>[13]</w:t>
      </w:r>
      <w:r w:rsidRPr="00167707">
        <w:rPr>
          <w:rFonts w:cstheme="minorHAnsi"/>
          <w:noProof/>
          <w:sz w:val="24"/>
          <w:szCs w:val="24"/>
          <w:lang w:val="en-US"/>
        </w:rPr>
        <w:tab/>
        <w:t xml:space="preserve">J. Ding </w:t>
      </w:r>
      <w:r w:rsidRPr="00167707">
        <w:rPr>
          <w:rFonts w:cstheme="minorHAnsi"/>
          <w:iCs/>
          <w:noProof/>
          <w:sz w:val="24"/>
          <w:szCs w:val="24"/>
          <w:lang w:val="en-US"/>
        </w:rPr>
        <w:t>et al.</w:t>
      </w:r>
      <w:r w:rsidRPr="00167707">
        <w:rPr>
          <w:rFonts w:cstheme="minorHAnsi"/>
          <w:noProof/>
          <w:sz w:val="24"/>
          <w:szCs w:val="24"/>
          <w:lang w:val="en-US"/>
        </w:rPr>
        <w:t xml:space="preserve">, “Preparing of highly conductive patterns on flexible substrates by screen printing of silver nanoparticles with different size distribution,” </w:t>
      </w:r>
      <w:r w:rsidRPr="00167707">
        <w:rPr>
          <w:rFonts w:cstheme="minorHAnsi"/>
          <w:iCs/>
          <w:noProof/>
          <w:sz w:val="24"/>
          <w:szCs w:val="24"/>
          <w:lang w:val="en-US"/>
        </w:rPr>
        <w:t>Nanoscale Res. Lett.</w:t>
      </w:r>
      <w:r w:rsidRPr="00167707">
        <w:rPr>
          <w:rFonts w:cstheme="minorHAnsi"/>
          <w:noProof/>
          <w:sz w:val="24"/>
          <w:szCs w:val="24"/>
          <w:lang w:val="en-US"/>
        </w:rPr>
        <w:t>, vol. 11, no. 1, pp. 1–8, 2016.</w:t>
      </w:r>
    </w:p>
    <w:p w14:paraId="5A830D39" w14:textId="77777777" w:rsidR="001967A5" w:rsidRPr="00167707" w:rsidRDefault="001967A5" w:rsidP="001967A5">
      <w:pPr>
        <w:autoSpaceDE w:val="0"/>
        <w:autoSpaceDN w:val="0"/>
        <w:adjustRightInd w:val="0"/>
        <w:ind w:left="640" w:hanging="640"/>
        <w:jc w:val="both"/>
        <w:rPr>
          <w:rFonts w:cstheme="minorHAnsi"/>
          <w:noProof/>
          <w:sz w:val="24"/>
          <w:szCs w:val="24"/>
          <w:lang w:val="en-US"/>
        </w:rPr>
      </w:pPr>
      <w:r w:rsidRPr="00167707">
        <w:rPr>
          <w:rFonts w:cstheme="minorHAnsi"/>
          <w:noProof/>
          <w:sz w:val="24"/>
          <w:szCs w:val="24"/>
          <w:lang w:val="en-US"/>
        </w:rPr>
        <w:t>[14]</w:t>
      </w:r>
      <w:r w:rsidRPr="00167707">
        <w:rPr>
          <w:rFonts w:cstheme="minorHAnsi"/>
          <w:noProof/>
          <w:sz w:val="24"/>
          <w:szCs w:val="24"/>
          <w:lang w:val="en-US"/>
        </w:rPr>
        <w:tab/>
        <w:t xml:space="preserve">B. Fasolt, M. Hodgins, G. Rizzello, and S. Seelecke, “Effect of screen printing parameters on sensor and actuator performance of dielectric elastomer (DE) membranes,” </w:t>
      </w:r>
      <w:r w:rsidRPr="00167707">
        <w:rPr>
          <w:rFonts w:cstheme="minorHAnsi"/>
          <w:iCs/>
          <w:noProof/>
          <w:sz w:val="24"/>
          <w:szCs w:val="24"/>
          <w:lang w:val="en-US"/>
        </w:rPr>
        <w:t>Sensors Actuators A Phys.</w:t>
      </w:r>
      <w:r w:rsidRPr="00167707">
        <w:rPr>
          <w:rFonts w:cstheme="minorHAnsi"/>
          <w:noProof/>
          <w:sz w:val="24"/>
          <w:szCs w:val="24"/>
          <w:lang w:val="en-US"/>
        </w:rPr>
        <w:t>, vol. 265, pp. 10–19, 2017.</w:t>
      </w:r>
    </w:p>
    <w:p w14:paraId="709F1CF2" w14:textId="77777777" w:rsidR="001967A5" w:rsidRPr="00167707" w:rsidRDefault="001967A5" w:rsidP="001967A5">
      <w:pPr>
        <w:autoSpaceDE w:val="0"/>
        <w:autoSpaceDN w:val="0"/>
        <w:adjustRightInd w:val="0"/>
        <w:ind w:left="640" w:hanging="640"/>
        <w:jc w:val="both"/>
        <w:rPr>
          <w:rFonts w:cstheme="minorHAnsi"/>
          <w:noProof/>
          <w:sz w:val="24"/>
          <w:szCs w:val="24"/>
          <w:lang w:val="en-US"/>
        </w:rPr>
      </w:pPr>
      <w:r w:rsidRPr="00167707">
        <w:rPr>
          <w:rFonts w:cstheme="minorHAnsi"/>
          <w:noProof/>
          <w:sz w:val="24"/>
          <w:szCs w:val="24"/>
          <w:lang w:val="en-US"/>
        </w:rPr>
        <w:t>[15]</w:t>
      </w:r>
      <w:r w:rsidRPr="00167707">
        <w:rPr>
          <w:rFonts w:cstheme="minorHAnsi"/>
          <w:noProof/>
          <w:sz w:val="24"/>
          <w:szCs w:val="24"/>
          <w:lang w:val="en-US"/>
        </w:rPr>
        <w:tab/>
        <w:t xml:space="preserve">B. Roth, R. Søndergaard, and F. Krebs, “Roll-to-roll printing and coating techniques for manufacturing large-area flexible organic,” </w:t>
      </w:r>
      <w:r w:rsidRPr="00167707">
        <w:rPr>
          <w:rFonts w:cstheme="minorHAnsi"/>
          <w:iCs/>
          <w:noProof/>
          <w:sz w:val="24"/>
          <w:szCs w:val="24"/>
          <w:lang w:val="en-US"/>
        </w:rPr>
        <w:t>Handb. Flex. Org. Electron. Mater. Manuf. Appl.</w:t>
      </w:r>
      <w:r w:rsidRPr="00167707">
        <w:rPr>
          <w:rFonts w:cstheme="minorHAnsi"/>
          <w:noProof/>
          <w:sz w:val="24"/>
          <w:szCs w:val="24"/>
          <w:lang w:val="en-US"/>
        </w:rPr>
        <w:t>, pp. 171–192, 2014.</w:t>
      </w:r>
    </w:p>
    <w:p w14:paraId="23265691" w14:textId="77777777" w:rsidR="001967A5" w:rsidRPr="00167707" w:rsidRDefault="001967A5" w:rsidP="001967A5">
      <w:pPr>
        <w:autoSpaceDE w:val="0"/>
        <w:autoSpaceDN w:val="0"/>
        <w:adjustRightInd w:val="0"/>
        <w:ind w:left="640" w:hanging="640"/>
        <w:jc w:val="both"/>
        <w:rPr>
          <w:rFonts w:cstheme="minorHAnsi"/>
          <w:noProof/>
          <w:sz w:val="24"/>
          <w:szCs w:val="24"/>
          <w:lang w:val="en-US"/>
        </w:rPr>
      </w:pPr>
      <w:r w:rsidRPr="00167707">
        <w:rPr>
          <w:rFonts w:cstheme="minorHAnsi"/>
          <w:noProof/>
          <w:sz w:val="24"/>
          <w:szCs w:val="24"/>
          <w:lang w:val="en-US"/>
        </w:rPr>
        <w:t>[16]</w:t>
      </w:r>
      <w:r w:rsidRPr="00167707">
        <w:rPr>
          <w:rFonts w:cstheme="minorHAnsi"/>
          <w:noProof/>
          <w:sz w:val="24"/>
          <w:szCs w:val="24"/>
          <w:lang w:val="en-US"/>
        </w:rPr>
        <w:tab/>
        <w:t xml:space="preserve">W. Yang </w:t>
      </w:r>
      <w:r w:rsidRPr="00167707">
        <w:rPr>
          <w:rFonts w:cstheme="minorHAnsi"/>
          <w:iCs/>
          <w:noProof/>
          <w:sz w:val="24"/>
          <w:szCs w:val="24"/>
          <w:lang w:val="en-US"/>
        </w:rPr>
        <w:t>et al.</w:t>
      </w:r>
      <w:r w:rsidRPr="00167707">
        <w:rPr>
          <w:rFonts w:cstheme="minorHAnsi"/>
          <w:noProof/>
          <w:sz w:val="24"/>
          <w:szCs w:val="24"/>
          <w:lang w:val="en-US"/>
        </w:rPr>
        <w:t xml:space="preserve">, “A Breathable and Screen-Printed Pressure Sensor Based on Nanofiber Membranes for Electronic Skins,” </w:t>
      </w:r>
      <w:r w:rsidRPr="00167707">
        <w:rPr>
          <w:rFonts w:cstheme="minorHAnsi"/>
          <w:iCs/>
          <w:noProof/>
          <w:sz w:val="24"/>
          <w:szCs w:val="24"/>
          <w:lang w:val="en-US"/>
        </w:rPr>
        <w:t>Adv. Mater. Technol.</w:t>
      </w:r>
      <w:r w:rsidRPr="00167707">
        <w:rPr>
          <w:rFonts w:cstheme="minorHAnsi"/>
          <w:noProof/>
          <w:sz w:val="24"/>
          <w:szCs w:val="24"/>
          <w:lang w:val="en-US"/>
        </w:rPr>
        <w:t>, vol. 3, no. 2, p. 1700241, Feb. 2018.</w:t>
      </w:r>
    </w:p>
    <w:p w14:paraId="10D3CCD3" w14:textId="77777777" w:rsidR="001967A5" w:rsidRPr="00167707" w:rsidRDefault="001967A5" w:rsidP="001967A5">
      <w:pPr>
        <w:autoSpaceDE w:val="0"/>
        <w:autoSpaceDN w:val="0"/>
        <w:adjustRightInd w:val="0"/>
        <w:ind w:left="640" w:hanging="640"/>
        <w:jc w:val="both"/>
        <w:rPr>
          <w:rFonts w:cstheme="minorHAnsi"/>
          <w:noProof/>
          <w:sz w:val="24"/>
          <w:szCs w:val="24"/>
          <w:lang w:val="en-US"/>
        </w:rPr>
      </w:pPr>
      <w:r w:rsidRPr="00167707">
        <w:rPr>
          <w:rFonts w:cstheme="minorHAnsi"/>
          <w:noProof/>
          <w:sz w:val="24"/>
          <w:szCs w:val="24"/>
          <w:lang w:val="en-US"/>
        </w:rPr>
        <w:t>[17]</w:t>
      </w:r>
      <w:r w:rsidRPr="00167707">
        <w:rPr>
          <w:rFonts w:cstheme="minorHAnsi"/>
          <w:noProof/>
          <w:sz w:val="24"/>
          <w:szCs w:val="24"/>
          <w:lang w:val="en-US"/>
        </w:rPr>
        <w:tab/>
        <w:t xml:space="preserve">R. Cao </w:t>
      </w:r>
      <w:r w:rsidRPr="00167707">
        <w:rPr>
          <w:rFonts w:cstheme="minorHAnsi"/>
          <w:iCs/>
          <w:noProof/>
          <w:sz w:val="24"/>
          <w:szCs w:val="24"/>
          <w:lang w:val="en-US"/>
        </w:rPr>
        <w:t>et al.</w:t>
      </w:r>
      <w:r w:rsidRPr="00167707">
        <w:rPr>
          <w:rFonts w:cstheme="minorHAnsi"/>
          <w:noProof/>
          <w:sz w:val="24"/>
          <w:szCs w:val="24"/>
          <w:lang w:val="en-US"/>
        </w:rPr>
        <w:t xml:space="preserve">, “Screen-Printed Washable Electronic Textiles as Self-Powered Touch/Gesture Tribo-Sensors for Intelligent Human–Machine Interaction,” </w:t>
      </w:r>
      <w:r w:rsidRPr="00167707">
        <w:rPr>
          <w:rFonts w:cstheme="minorHAnsi"/>
          <w:iCs/>
          <w:noProof/>
          <w:sz w:val="24"/>
          <w:szCs w:val="24"/>
          <w:lang w:val="en-US"/>
        </w:rPr>
        <w:t>ACS Nano</w:t>
      </w:r>
      <w:r w:rsidRPr="00167707">
        <w:rPr>
          <w:rFonts w:cstheme="minorHAnsi"/>
          <w:noProof/>
          <w:sz w:val="24"/>
          <w:szCs w:val="24"/>
          <w:lang w:val="en-US"/>
        </w:rPr>
        <w:t>, vol. 12, no. 6, pp. 5190–5196, Jun. 2018.</w:t>
      </w:r>
    </w:p>
    <w:p w14:paraId="28656D75" w14:textId="77777777" w:rsidR="001967A5" w:rsidRPr="00167707" w:rsidRDefault="001967A5" w:rsidP="001967A5">
      <w:pPr>
        <w:autoSpaceDE w:val="0"/>
        <w:autoSpaceDN w:val="0"/>
        <w:adjustRightInd w:val="0"/>
        <w:ind w:left="640" w:hanging="640"/>
        <w:jc w:val="both"/>
        <w:rPr>
          <w:rFonts w:cstheme="minorHAnsi"/>
          <w:noProof/>
          <w:sz w:val="24"/>
          <w:szCs w:val="24"/>
          <w:lang w:val="en-US"/>
        </w:rPr>
      </w:pPr>
      <w:r w:rsidRPr="00167707">
        <w:rPr>
          <w:rFonts w:cstheme="minorHAnsi"/>
          <w:noProof/>
          <w:sz w:val="24"/>
          <w:szCs w:val="24"/>
          <w:lang w:val="en-US"/>
        </w:rPr>
        <w:t>[18]</w:t>
      </w:r>
      <w:r w:rsidRPr="00167707">
        <w:rPr>
          <w:rFonts w:cstheme="minorHAnsi"/>
          <w:noProof/>
          <w:sz w:val="24"/>
          <w:szCs w:val="24"/>
          <w:lang w:val="en-US"/>
        </w:rPr>
        <w:tab/>
        <w:t xml:space="preserve">Z. Cui, “Applications and future prospects of printed electronics,” in </w:t>
      </w:r>
      <w:r w:rsidRPr="00167707">
        <w:rPr>
          <w:rFonts w:cstheme="minorHAnsi"/>
          <w:iCs/>
          <w:noProof/>
          <w:sz w:val="24"/>
          <w:szCs w:val="24"/>
          <w:lang w:val="en-US"/>
        </w:rPr>
        <w:t>Printed Electronics: Materials, Technologies and Applications</w:t>
      </w:r>
      <w:r w:rsidRPr="00167707">
        <w:rPr>
          <w:rFonts w:cstheme="minorHAnsi"/>
          <w:noProof/>
          <w:sz w:val="24"/>
          <w:szCs w:val="24"/>
          <w:lang w:val="en-US"/>
        </w:rPr>
        <w:t>, Wiley Online Library, 2016, pp. 316–338.</w:t>
      </w:r>
    </w:p>
    <w:p w14:paraId="5624DAD3" w14:textId="77777777" w:rsidR="001967A5" w:rsidRPr="00167707" w:rsidRDefault="001967A5" w:rsidP="001967A5">
      <w:pPr>
        <w:autoSpaceDE w:val="0"/>
        <w:autoSpaceDN w:val="0"/>
        <w:adjustRightInd w:val="0"/>
        <w:ind w:left="640" w:hanging="640"/>
        <w:jc w:val="both"/>
        <w:rPr>
          <w:rFonts w:cstheme="minorHAnsi"/>
          <w:noProof/>
          <w:sz w:val="24"/>
          <w:szCs w:val="24"/>
          <w:lang w:val="en-US"/>
        </w:rPr>
      </w:pPr>
      <w:r w:rsidRPr="00167707">
        <w:rPr>
          <w:rFonts w:cstheme="minorHAnsi"/>
          <w:noProof/>
          <w:sz w:val="24"/>
          <w:szCs w:val="24"/>
          <w:lang w:val="en-US"/>
        </w:rPr>
        <w:t>[19]</w:t>
      </w:r>
      <w:r w:rsidRPr="00167707">
        <w:rPr>
          <w:rFonts w:cstheme="minorHAnsi"/>
          <w:noProof/>
          <w:sz w:val="24"/>
          <w:szCs w:val="24"/>
          <w:lang w:val="en-US"/>
        </w:rPr>
        <w:tab/>
        <w:t xml:space="preserve">S. Nagels, R. Ramakers, K. Luyten, and W. Deferme, “Silicone devices: A scalable DIY approach for fabricating self-contained multi-layered soft circuits using microfluidics,” in </w:t>
      </w:r>
      <w:r w:rsidRPr="00167707">
        <w:rPr>
          <w:rFonts w:cstheme="minorHAnsi"/>
          <w:iCs/>
          <w:noProof/>
          <w:sz w:val="24"/>
          <w:szCs w:val="24"/>
          <w:lang w:val="en-US"/>
        </w:rPr>
        <w:t>Proceedings of the 2018 CHI Conference on Human Factors in Computing Systems</w:t>
      </w:r>
      <w:r w:rsidRPr="00167707">
        <w:rPr>
          <w:rFonts w:cstheme="minorHAnsi"/>
          <w:noProof/>
          <w:sz w:val="24"/>
          <w:szCs w:val="24"/>
          <w:lang w:val="en-US"/>
        </w:rPr>
        <w:t>, 2018, pp. 1–13.</w:t>
      </w:r>
    </w:p>
    <w:p w14:paraId="5EEBA8C4" w14:textId="77777777" w:rsidR="001967A5" w:rsidRPr="00167707" w:rsidRDefault="001967A5" w:rsidP="001967A5">
      <w:pPr>
        <w:autoSpaceDE w:val="0"/>
        <w:autoSpaceDN w:val="0"/>
        <w:adjustRightInd w:val="0"/>
        <w:ind w:left="640" w:hanging="640"/>
        <w:jc w:val="both"/>
        <w:rPr>
          <w:rFonts w:cstheme="minorHAnsi"/>
          <w:noProof/>
          <w:sz w:val="24"/>
          <w:szCs w:val="24"/>
          <w:lang w:val="en-US"/>
        </w:rPr>
      </w:pPr>
      <w:r w:rsidRPr="00167707">
        <w:rPr>
          <w:rFonts w:cstheme="minorHAnsi"/>
          <w:noProof/>
          <w:sz w:val="24"/>
          <w:szCs w:val="24"/>
          <w:lang w:val="en-US"/>
        </w:rPr>
        <w:t>[20]</w:t>
      </w:r>
      <w:r w:rsidRPr="00167707">
        <w:rPr>
          <w:rFonts w:cstheme="minorHAnsi"/>
          <w:noProof/>
          <w:sz w:val="24"/>
          <w:szCs w:val="24"/>
          <w:lang w:val="en-US"/>
        </w:rPr>
        <w:tab/>
        <w:t xml:space="preserve">F. Molina-Lopez </w:t>
      </w:r>
      <w:r w:rsidRPr="00167707">
        <w:rPr>
          <w:rFonts w:cstheme="minorHAnsi"/>
          <w:iCs/>
          <w:noProof/>
          <w:sz w:val="24"/>
          <w:szCs w:val="24"/>
          <w:lang w:val="en-US"/>
        </w:rPr>
        <w:t>et al.</w:t>
      </w:r>
      <w:r w:rsidRPr="00167707">
        <w:rPr>
          <w:rFonts w:cstheme="minorHAnsi"/>
          <w:noProof/>
          <w:sz w:val="24"/>
          <w:szCs w:val="24"/>
          <w:lang w:val="en-US"/>
        </w:rPr>
        <w:t xml:space="preserve">, “Inkjet-printed stretchable and low voltage synaptic transistor array,” </w:t>
      </w:r>
      <w:r w:rsidRPr="00167707">
        <w:rPr>
          <w:rFonts w:cstheme="minorHAnsi"/>
          <w:iCs/>
          <w:noProof/>
          <w:sz w:val="24"/>
          <w:szCs w:val="24"/>
          <w:lang w:val="en-US"/>
        </w:rPr>
        <w:t>Nat. Commun.</w:t>
      </w:r>
      <w:r w:rsidRPr="00167707">
        <w:rPr>
          <w:rFonts w:cstheme="minorHAnsi"/>
          <w:noProof/>
          <w:sz w:val="24"/>
          <w:szCs w:val="24"/>
          <w:lang w:val="en-US"/>
        </w:rPr>
        <w:t>, vol. 10, no. 1, pp. 1–10, 2019.</w:t>
      </w:r>
    </w:p>
    <w:p w14:paraId="11B6586C" w14:textId="77777777" w:rsidR="001967A5" w:rsidRPr="00167707" w:rsidRDefault="001967A5" w:rsidP="001967A5">
      <w:pPr>
        <w:autoSpaceDE w:val="0"/>
        <w:autoSpaceDN w:val="0"/>
        <w:adjustRightInd w:val="0"/>
        <w:ind w:left="640" w:hanging="640"/>
        <w:jc w:val="both"/>
        <w:rPr>
          <w:rFonts w:cstheme="minorHAnsi"/>
          <w:noProof/>
          <w:sz w:val="24"/>
          <w:szCs w:val="24"/>
          <w:lang w:val="en-US"/>
        </w:rPr>
      </w:pPr>
      <w:r w:rsidRPr="00167707">
        <w:rPr>
          <w:rFonts w:cstheme="minorHAnsi"/>
          <w:noProof/>
          <w:sz w:val="24"/>
          <w:szCs w:val="24"/>
          <w:lang w:val="en-US"/>
        </w:rPr>
        <w:t>[21]</w:t>
      </w:r>
      <w:r w:rsidRPr="00167707">
        <w:rPr>
          <w:rFonts w:cstheme="minorHAnsi"/>
          <w:noProof/>
          <w:sz w:val="24"/>
          <w:szCs w:val="24"/>
          <w:lang w:val="en-US"/>
        </w:rPr>
        <w:tab/>
        <w:t xml:space="preserve">M. Seiti, P. Ginestra, R. M. Ferraro, E. Ceretti, and E. Ferraris, “Nebulized jet-based printing of bio-electrical scaffolds for neural tissue engineering: a feasibility study,” </w:t>
      </w:r>
      <w:r w:rsidRPr="00167707">
        <w:rPr>
          <w:rFonts w:cstheme="minorHAnsi"/>
          <w:iCs/>
          <w:noProof/>
          <w:sz w:val="24"/>
          <w:szCs w:val="24"/>
          <w:lang w:val="en-US"/>
        </w:rPr>
        <w:t>Biofabrication</w:t>
      </w:r>
      <w:r w:rsidRPr="00167707">
        <w:rPr>
          <w:rFonts w:cstheme="minorHAnsi"/>
          <w:noProof/>
          <w:sz w:val="24"/>
          <w:szCs w:val="24"/>
          <w:lang w:val="en-US"/>
        </w:rPr>
        <w:t>, vol. 12, no. 2, p. 25024, 2020.</w:t>
      </w:r>
    </w:p>
    <w:p w14:paraId="1B6AEC52" w14:textId="77777777" w:rsidR="001967A5" w:rsidRPr="00167707" w:rsidRDefault="001967A5" w:rsidP="001967A5">
      <w:pPr>
        <w:autoSpaceDE w:val="0"/>
        <w:autoSpaceDN w:val="0"/>
        <w:adjustRightInd w:val="0"/>
        <w:ind w:left="640" w:hanging="640"/>
        <w:jc w:val="both"/>
        <w:rPr>
          <w:rFonts w:cstheme="minorHAnsi"/>
          <w:noProof/>
          <w:sz w:val="24"/>
          <w:szCs w:val="24"/>
          <w:lang w:val="en-US"/>
        </w:rPr>
      </w:pPr>
      <w:r w:rsidRPr="00167707">
        <w:rPr>
          <w:rFonts w:cstheme="minorHAnsi"/>
          <w:noProof/>
          <w:sz w:val="24"/>
          <w:szCs w:val="24"/>
          <w:lang w:val="en-US"/>
        </w:rPr>
        <w:t>[22]</w:t>
      </w:r>
      <w:r w:rsidRPr="00167707">
        <w:rPr>
          <w:rFonts w:cstheme="minorHAnsi"/>
          <w:noProof/>
          <w:sz w:val="24"/>
          <w:szCs w:val="24"/>
          <w:lang w:val="en-US"/>
        </w:rPr>
        <w:tab/>
        <w:t xml:space="preserve">B. Xu </w:t>
      </w:r>
      <w:r w:rsidRPr="00167707">
        <w:rPr>
          <w:rFonts w:cstheme="minorHAnsi"/>
          <w:iCs/>
          <w:noProof/>
          <w:sz w:val="24"/>
          <w:szCs w:val="24"/>
          <w:lang w:val="en-US"/>
        </w:rPr>
        <w:t>et al.</w:t>
      </w:r>
      <w:r w:rsidRPr="00167707">
        <w:rPr>
          <w:rFonts w:cstheme="minorHAnsi"/>
          <w:noProof/>
          <w:sz w:val="24"/>
          <w:szCs w:val="24"/>
          <w:lang w:val="en-US"/>
        </w:rPr>
        <w:t xml:space="preserve">, “Aerosol jet printing on radio frequency identification tag applications,” </w:t>
      </w:r>
      <w:r w:rsidRPr="00167707">
        <w:rPr>
          <w:rFonts w:cstheme="minorHAnsi"/>
          <w:iCs/>
          <w:noProof/>
          <w:sz w:val="24"/>
          <w:szCs w:val="24"/>
          <w:lang w:val="en-US"/>
        </w:rPr>
        <w:t>Key Eng. Mater.</w:t>
      </w:r>
      <w:r w:rsidRPr="00167707">
        <w:rPr>
          <w:rFonts w:cstheme="minorHAnsi"/>
          <w:noProof/>
          <w:sz w:val="24"/>
          <w:szCs w:val="24"/>
          <w:lang w:val="en-US"/>
        </w:rPr>
        <w:t>, vol. 562–565, pp. 1417–1421, 2013.</w:t>
      </w:r>
    </w:p>
    <w:p w14:paraId="6FF8CB65" w14:textId="77777777" w:rsidR="001967A5" w:rsidRPr="00167707" w:rsidRDefault="001967A5" w:rsidP="001967A5">
      <w:pPr>
        <w:autoSpaceDE w:val="0"/>
        <w:autoSpaceDN w:val="0"/>
        <w:adjustRightInd w:val="0"/>
        <w:ind w:left="640" w:hanging="640"/>
        <w:jc w:val="both"/>
        <w:rPr>
          <w:rFonts w:cstheme="minorHAnsi"/>
          <w:noProof/>
          <w:sz w:val="24"/>
          <w:szCs w:val="24"/>
          <w:lang w:val="en-US"/>
        </w:rPr>
      </w:pPr>
      <w:r w:rsidRPr="00167707">
        <w:rPr>
          <w:rFonts w:cstheme="minorHAnsi"/>
          <w:noProof/>
          <w:sz w:val="24"/>
          <w:szCs w:val="24"/>
          <w:lang w:val="en-US"/>
        </w:rPr>
        <w:t>[23]</w:t>
      </w:r>
      <w:r w:rsidRPr="00167707">
        <w:rPr>
          <w:rFonts w:cstheme="minorHAnsi"/>
          <w:noProof/>
          <w:sz w:val="24"/>
          <w:szCs w:val="24"/>
          <w:lang w:val="en-US"/>
        </w:rPr>
        <w:tab/>
        <w:t xml:space="preserve">Y. He, C. Oakley, P. Chahal, J. Albrecht, and J. Papapolymerou, “Aerosol Jet printed 24 GHz end-fire quasi-Yagi-Uda antenna on a 3-D printed cavity substrate,” </w:t>
      </w:r>
      <w:r w:rsidRPr="00167707">
        <w:rPr>
          <w:rFonts w:cstheme="minorHAnsi"/>
          <w:iCs/>
          <w:noProof/>
          <w:sz w:val="24"/>
          <w:szCs w:val="24"/>
          <w:lang w:val="en-US"/>
        </w:rPr>
        <w:t>2017 Int. Work. Antenna Technol. Small Antennas, Innov. Struct. Appl. iWAT 2017</w:t>
      </w:r>
      <w:r w:rsidRPr="00167707">
        <w:rPr>
          <w:rFonts w:cstheme="minorHAnsi"/>
          <w:noProof/>
          <w:sz w:val="24"/>
          <w:szCs w:val="24"/>
          <w:lang w:val="en-US"/>
        </w:rPr>
        <w:t>, pp. 179–182, 2017.</w:t>
      </w:r>
    </w:p>
    <w:p w14:paraId="369FD814" w14:textId="77777777" w:rsidR="001967A5" w:rsidRPr="00167707" w:rsidRDefault="001967A5" w:rsidP="001967A5">
      <w:pPr>
        <w:autoSpaceDE w:val="0"/>
        <w:autoSpaceDN w:val="0"/>
        <w:adjustRightInd w:val="0"/>
        <w:ind w:left="640" w:hanging="640"/>
        <w:jc w:val="both"/>
        <w:rPr>
          <w:rFonts w:cstheme="minorHAnsi"/>
          <w:noProof/>
          <w:sz w:val="24"/>
          <w:szCs w:val="24"/>
          <w:lang w:val="en-US"/>
        </w:rPr>
      </w:pPr>
      <w:r w:rsidRPr="00167707">
        <w:rPr>
          <w:rFonts w:cstheme="minorHAnsi"/>
          <w:noProof/>
          <w:sz w:val="24"/>
          <w:szCs w:val="24"/>
          <w:lang w:val="en-US"/>
        </w:rPr>
        <w:t>[24]</w:t>
      </w:r>
      <w:r w:rsidRPr="00167707">
        <w:rPr>
          <w:rFonts w:cstheme="minorHAnsi"/>
          <w:noProof/>
          <w:sz w:val="24"/>
          <w:szCs w:val="24"/>
          <w:lang w:val="en-US"/>
        </w:rPr>
        <w:tab/>
        <w:t xml:space="preserve">D.-Y. Shin, Y. Lee, and C. H. Kim, “Performance characterization of screen printed radio frequency identification antennas with silver nanopaste,” </w:t>
      </w:r>
      <w:r w:rsidRPr="00167707">
        <w:rPr>
          <w:rFonts w:cstheme="minorHAnsi"/>
          <w:iCs/>
          <w:noProof/>
          <w:sz w:val="24"/>
          <w:szCs w:val="24"/>
          <w:lang w:val="en-US"/>
        </w:rPr>
        <w:t>Thin Solid Films</w:t>
      </w:r>
      <w:r w:rsidRPr="00167707">
        <w:rPr>
          <w:rFonts w:cstheme="minorHAnsi"/>
          <w:noProof/>
          <w:sz w:val="24"/>
          <w:szCs w:val="24"/>
          <w:lang w:val="en-US"/>
        </w:rPr>
        <w:t>, vol. 517, no. 21, pp. 6112–6118, 2009.</w:t>
      </w:r>
    </w:p>
    <w:p w14:paraId="2D3150CE" w14:textId="77777777" w:rsidR="001967A5" w:rsidRPr="00167707" w:rsidRDefault="001967A5" w:rsidP="001967A5">
      <w:pPr>
        <w:autoSpaceDE w:val="0"/>
        <w:autoSpaceDN w:val="0"/>
        <w:adjustRightInd w:val="0"/>
        <w:ind w:left="640" w:hanging="640"/>
        <w:jc w:val="both"/>
        <w:rPr>
          <w:rFonts w:cstheme="minorHAnsi"/>
          <w:noProof/>
          <w:sz w:val="24"/>
          <w:szCs w:val="24"/>
          <w:lang w:val="en-US"/>
        </w:rPr>
      </w:pPr>
      <w:r w:rsidRPr="00167707">
        <w:rPr>
          <w:rFonts w:cstheme="minorHAnsi"/>
          <w:noProof/>
          <w:sz w:val="24"/>
          <w:szCs w:val="24"/>
          <w:lang w:val="en-US"/>
        </w:rPr>
        <w:t>[25]</w:t>
      </w:r>
      <w:r w:rsidRPr="00167707">
        <w:rPr>
          <w:rFonts w:cstheme="minorHAnsi"/>
          <w:noProof/>
          <w:sz w:val="24"/>
          <w:szCs w:val="24"/>
          <w:lang w:val="en-US"/>
        </w:rPr>
        <w:tab/>
        <w:t xml:space="preserve">J. Fernández-Salmerón, A. Rivadeneyra, F. Martínez-Martí, L. F. Capitán-Vallvey, A. J. Palma, and M. A. Carvajal, “Passive UHF RFID tag with multiple sensing capabilities,” </w:t>
      </w:r>
      <w:r w:rsidRPr="00167707">
        <w:rPr>
          <w:rFonts w:cstheme="minorHAnsi"/>
          <w:iCs/>
          <w:noProof/>
          <w:sz w:val="24"/>
          <w:szCs w:val="24"/>
          <w:lang w:val="en-US"/>
        </w:rPr>
        <w:t>Sensors</w:t>
      </w:r>
      <w:r w:rsidRPr="00167707">
        <w:rPr>
          <w:rFonts w:cstheme="minorHAnsi"/>
          <w:noProof/>
          <w:sz w:val="24"/>
          <w:szCs w:val="24"/>
          <w:lang w:val="en-US"/>
        </w:rPr>
        <w:t>, vol. 15, no. 10, pp. 26769–26782, 2015.</w:t>
      </w:r>
    </w:p>
    <w:p w14:paraId="57F5CAFF" w14:textId="77777777" w:rsidR="001967A5" w:rsidRPr="00167707" w:rsidRDefault="001967A5" w:rsidP="001967A5">
      <w:pPr>
        <w:autoSpaceDE w:val="0"/>
        <w:autoSpaceDN w:val="0"/>
        <w:adjustRightInd w:val="0"/>
        <w:ind w:left="640" w:hanging="640"/>
        <w:jc w:val="both"/>
        <w:rPr>
          <w:rFonts w:cstheme="minorHAnsi"/>
          <w:noProof/>
          <w:sz w:val="24"/>
          <w:szCs w:val="24"/>
          <w:lang w:val="en-US"/>
        </w:rPr>
      </w:pPr>
      <w:r w:rsidRPr="00167707">
        <w:rPr>
          <w:rFonts w:cstheme="minorHAnsi"/>
          <w:noProof/>
          <w:sz w:val="24"/>
          <w:szCs w:val="24"/>
          <w:lang w:val="en-US"/>
        </w:rPr>
        <w:t>[26]</w:t>
      </w:r>
      <w:r w:rsidRPr="00167707">
        <w:rPr>
          <w:rFonts w:cstheme="minorHAnsi"/>
          <w:noProof/>
          <w:sz w:val="24"/>
          <w:szCs w:val="24"/>
          <w:lang w:val="en-US"/>
        </w:rPr>
        <w:tab/>
        <w:t xml:space="preserve">K. Janeczek, A. Arazna, B. Salski, K. Lipiec, and M. Jakubowska, “Printed HF antennas for RFID on-metal transponders,” </w:t>
      </w:r>
      <w:r w:rsidRPr="00167707">
        <w:rPr>
          <w:rFonts w:cstheme="minorHAnsi"/>
          <w:iCs/>
          <w:noProof/>
          <w:sz w:val="24"/>
          <w:szCs w:val="24"/>
          <w:lang w:val="en-US"/>
        </w:rPr>
        <w:t>Circuit World</w:t>
      </w:r>
      <w:r w:rsidRPr="00167707">
        <w:rPr>
          <w:rFonts w:cstheme="minorHAnsi"/>
          <w:noProof/>
          <w:sz w:val="24"/>
          <w:szCs w:val="24"/>
          <w:lang w:val="en-US"/>
        </w:rPr>
        <w:t>, 2016.</w:t>
      </w:r>
    </w:p>
    <w:p w14:paraId="0B798284" w14:textId="77777777" w:rsidR="001967A5" w:rsidRPr="00167707" w:rsidRDefault="001967A5" w:rsidP="001967A5">
      <w:pPr>
        <w:autoSpaceDE w:val="0"/>
        <w:autoSpaceDN w:val="0"/>
        <w:adjustRightInd w:val="0"/>
        <w:ind w:left="640" w:hanging="640"/>
        <w:jc w:val="both"/>
        <w:rPr>
          <w:rFonts w:cstheme="minorHAnsi"/>
          <w:noProof/>
          <w:sz w:val="24"/>
          <w:szCs w:val="24"/>
          <w:lang w:val="en-US"/>
        </w:rPr>
      </w:pPr>
      <w:r w:rsidRPr="00167707">
        <w:rPr>
          <w:rFonts w:cstheme="minorHAnsi"/>
          <w:noProof/>
          <w:sz w:val="24"/>
          <w:szCs w:val="24"/>
          <w:lang w:val="en-US"/>
        </w:rPr>
        <w:t>[27]</w:t>
      </w:r>
      <w:r w:rsidRPr="00167707">
        <w:rPr>
          <w:rFonts w:cstheme="minorHAnsi"/>
          <w:noProof/>
          <w:sz w:val="24"/>
          <w:szCs w:val="24"/>
          <w:lang w:val="en-US"/>
        </w:rPr>
        <w:tab/>
        <w:t xml:space="preserve">A. Pereira </w:t>
      </w:r>
      <w:r w:rsidRPr="00167707">
        <w:rPr>
          <w:rFonts w:cstheme="minorHAnsi"/>
          <w:iCs/>
          <w:noProof/>
          <w:sz w:val="24"/>
          <w:szCs w:val="24"/>
          <w:lang w:val="en-US"/>
        </w:rPr>
        <w:t>et al.</w:t>
      </w:r>
      <w:r w:rsidRPr="00167707">
        <w:rPr>
          <w:rFonts w:cstheme="minorHAnsi"/>
          <w:noProof/>
          <w:sz w:val="24"/>
          <w:szCs w:val="24"/>
          <w:lang w:val="en-US"/>
        </w:rPr>
        <w:t xml:space="preserve">, “Near-field communication tag development on a paper substrate—application to cold chain monitoring,” </w:t>
      </w:r>
      <w:r w:rsidRPr="00167707">
        <w:rPr>
          <w:rFonts w:cstheme="minorHAnsi"/>
          <w:iCs/>
          <w:noProof/>
          <w:sz w:val="24"/>
          <w:szCs w:val="24"/>
          <w:lang w:val="en-US"/>
        </w:rPr>
        <w:t>Flex. Print. Electron.</w:t>
      </w:r>
      <w:r w:rsidRPr="00167707">
        <w:rPr>
          <w:rFonts w:cstheme="minorHAnsi"/>
          <w:noProof/>
          <w:sz w:val="24"/>
          <w:szCs w:val="24"/>
          <w:lang w:val="en-US"/>
        </w:rPr>
        <w:t>, vol. 3, no. 1, p. 14003, 2018.</w:t>
      </w:r>
    </w:p>
    <w:p w14:paraId="4F90A851" w14:textId="77777777" w:rsidR="001967A5" w:rsidRPr="00167707" w:rsidRDefault="001967A5" w:rsidP="001967A5">
      <w:pPr>
        <w:autoSpaceDE w:val="0"/>
        <w:autoSpaceDN w:val="0"/>
        <w:adjustRightInd w:val="0"/>
        <w:ind w:left="640" w:hanging="640"/>
        <w:jc w:val="both"/>
        <w:rPr>
          <w:rFonts w:cstheme="minorHAnsi"/>
          <w:sz w:val="24"/>
          <w:szCs w:val="24"/>
        </w:rPr>
      </w:pPr>
      <w:r w:rsidRPr="00167707">
        <w:rPr>
          <w:rFonts w:cstheme="minorHAnsi"/>
          <w:noProof/>
          <w:sz w:val="24"/>
          <w:szCs w:val="24"/>
          <w:lang w:val="en-US"/>
        </w:rPr>
        <w:t>[28]</w:t>
      </w:r>
      <w:r w:rsidRPr="00167707">
        <w:rPr>
          <w:rFonts w:cstheme="minorHAnsi"/>
          <w:noProof/>
          <w:sz w:val="24"/>
          <w:szCs w:val="24"/>
          <w:lang w:val="en-US"/>
        </w:rPr>
        <w:tab/>
        <w:t xml:space="preserve">A. Perrin and M. Souques, </w:t>
      </w:r>
      <w:r w:rsidRPr="00167707">
        <w:rPr>
          <w:rFonts w:cstheme="minorHAnsi"/>
          <w:iCs/>
          <w:noProof/>
          <w:sz w:val="24"/>
          <w:szCs w:val="24"/>
          <w:lang w:val="en-US"/>
        </w:rPr>
        <w:t>Electromagnetic fields, environment and health</w:t>
      </w:r>
      <w:r w:rsidRPr="00167707">
        <w:rPr>
          <w:rFonts w:cstheme="minorHAnsi"/>
          <w:noProof/>
          <w:sz w:val="24"/>
          <w:szCs w:val="24"/>
          <w:lang w:val="en-US"/>
        </w:rPr>
        <w:t xml:space="preserve">. </w:t>
      </w:r>
      <w:r w:rsidRPr="00167707">
        <w:rPr>
          <w:rFonts w:cstheme="minorHAnsi"/>
          <w:noProof/>
          <w:sz w:val="24"/>
          <w:szCs w:val="24"/>
        </w:rPr>
        <w:t>Springer Science &amp; Business Media, 2013.</w:t>
      </w:r>
      <w:r w:rsidRPr="00167707">
        <w:rPr>
          <w:rFonts w:cstheme="minorHAnsi"/>
          <w:sz w:val="24"/>
          <w:szCs w:val="24"/>
        </w:rPr>
        <w:fldChar w:fldCharType="end"/>
      </w:r>
    </w:p>
    <w:p w14:paraId="6E6A6839" w14:textId="77777777" w:rsidR="002A161B" w:rsidRPr="00167707" w:rsidRDefault="002A161B" w:rsidP="002A161B">
      <w:pPr>
        <w:jc w:val="both"/>
        <w:rPr>
          <w:rFonts w:cstheme="minorHAnsi"/>
          <w:sz w:val="24"/>
          <w:szCs w:val="24"/>
          <w:lang w:val="en-GB"/>
        </w:rPr>
      </w:pPr>
    </w:p>
    <w:p w14:paraId="476972FC" w14:textId="77777777" w:rsidR="002A161B" w:rsidRPr="00167707" w:rsidRDefault="002A161B">
      <w:pPr>
        <w:rPr>
          <w:rFonts w:cstheme="minorHAnsi"/>
          <w:sz w:val="24"/>
          <w:szCs w:val="24"/>
          <w:lang w:val="en-GB"/>
        </w:rPr>
      </w:pPr>
      <w:r w:rsidRPr="00167707">
        <w:rPr>
          <w:rFonts w:cstheme="minorHAnsi"/>
          <w:sz w:val="24"/>
          <w:szCs w:val="24"/>
          <w:lang w:val="en-GB"/>
        </w:rPr>
        <w:br w:type="page"/>
      </w:r>
    </w:p>
    <w:p w14:paraId="28BB913A" w14:textId="77777777" w:rsidR="002A161B" w:rsidRPr="00167707" w:rsidRDefault="002A161B" w:rsidP="002A161B">
      <w:pPr>
        <w:jc w:val="both"/>
        <w:rPr>
          <w:rFonts w:cstheme="minorHAnsi"/>
          <w:sz w:val="24"/>
          <w:szCs w:val="24"/>
          <w:lang w:val="en-GB"/>
        </w:rPr>
      </w:pPr>
    </w:p>
    <w:p w14:paraId="1C17F3A5" w14:textId="5F2B3D21" w:rsidR="00DB2421" w:rsidRPr="00167707" w:rsidRDefault="00DB2421" w:rsidP="00A63A54">
      <w:pPr>
        <w:jc w:val="both"/>
        <w:rPr>
          <w:rFonts w:cstheme="minorHAnsi"/>
          <w:sz w:val="24"/>
          <w:szCs w:val="24"/>
          <w:lang w:val="en-GB"/>
        </w:rPr>
      </w:pPr>
    </w:p>
    <w:p w14:paraId="5536FE8F" w14:textId="77777777" w:rsidR="00A63A54" w:rsidRPr="00167707" w:rsidRDefault="00A63A54">
      <w:pPr>
        <w:rPr>
          <w:rFonts w:cstheme="minorHAnsi"/>
          <w:sz w:val="24"/>
          <w:szCs w:val="24"/>
          <w:lang w:val="en-GB"/>
        </w:rPr>
      </w:pPr>
    </w:p>
    <w:p w14:paraId="31375D22" w14:textId="77777777" w:rsidR="00DB2421" w:rsidRPr="00167707" w:rsidRDefault="00DB2421">
      <w:pPr>
        <w:rPr>
          <w:rFonts w:cstheme="minorHAnsi"/>
          <w:sz w:val="24"/>
          <w:szCs w:val="24"/>
          <w:lang w:val="en-GB"/>
        </w:rPr>
      </w:pPr>
    </w:p>
    <w:p w14:paraId="701E60C2" w14:textId="77777777" w:rsidR="00383C89" w:rsidRPr="00167707" w:rsidRDefault="00383C89" w:rsidP="00435924">
      <w:pPr>
        <w:jc w:val="both"/>
        <w:rPr>
          <w:rFonts w:cstheme="minorHAnsi"/>
          <w:sz w:val="24"/>
          <w:szCs w:val="24"/>
          <w:lang w:val="en-GB"/>
        </w:rPr>
      </w:pPr>
    </w:p>
    <w:p w14:paraId="484FA810" w14:textId="77777777" w:rsidR="00383C89" w:rsidRPr="00167707" w:rsidRDefault="00383C89" w:rsidP="00435924">
      <w:pPr>
        <w:pStyle w:val="IOPTitle"/>
        <w:jc w:val="both"/>
        <w:rPr>
          <w:rFonts w:asciiTheme="minorHAnsi" w:hAnsiTheme="minorHAnsi" w:cstheme="minorHAnsi"/>
          <w:sz w:val="52"/>
          <w:szCs w:val="52"/>
        </w:rPr>
      </w:pPr>
      <w:r w:rsidRPr="00167707">
        <w:rPr>
          <w:rFonts w:asciiTheme="minorHAnsi" w:hAnsiTheme="minorHAnsi" w:cstheme="minorHAnsi"/>
          <w:sz w:val="52"/>
          <w:szCs w:val="52"/>
        </w:rPr>
        <w:t>Aerosol Jet® Printing of a HF RFID Antenna on Fibre-based Paper Substrates for Smart Packaging</w:t>
      </w:r>
    </w:p>
    <w:p w14:paraId="173ADF59" w14:textId="77777777" w:rsidR="00383C89" w:rsidRPr="00167707" w:rsidRDefault="00383C89" w:rsidP="00435924">
      <w:pPr>
        <w:pStyle w:val="IOPAbsText"/>
        <w:jc w:val="both"/>
        <w:rPr>
          <w:rFonts w:asciiTheme="minorHAnsi" w:hAnsiTheme="minorHAnsi" w:cstheme="minorHAnsi"/>
          <w:b/>
          <w:noProof/>
          <w:sz w:val="24"/>
          <w:szCs w:val="24"/>
          <w:lang w:bidi="en-US"/>
        </w:rPr>
      </w:pPr>
    </w:p>
    <w:p w14:paraId="48970F81" w14:textId="77777777" w:rsidR="00383C89" w:rsidRPr="00167707" w:rsidRDefault="00383C89" w:rsidP="00435924">
      <w:pPr>
        <w:pStyle w:val="IOPAbsText"/>
        <w:jc w:val="both"/>
        <w:rPr>
          <w:rFonts w:asciiTheme="minorHAnsi" w:hAnsiTheme="minorHAnsi" w:cstheme="minorHAnsi"/>
          <w:b/>
          <w:noProof/>
          <w:sz w:val="24"/>
          <w:szCs w:val="24"/>
          <w:lang w:bidi="en-US"/>
        </w:rPr>
      </w:pPr>
      <w:r w:rsidRPr="00167707">
        <w:rPr>
          <w:rFonts w:asciiTheme="minorHAnsi" w:hAnsiTheme="minorHAnsi" w:cstheme="minorHAnsi"/>
          <w:b/>
          <w:noProof/>
          <w:sz w:val="24"/>
          <w:szCs w:val="24"/>
          <w:lang w:bidi="en-US"/>
        </w:rPr>
        <w:t xml:space="preserve">Abstract: </w:t>
      </w:r>
      <w:r w:rsidRPr="00167707">
        <w:rPr>
          <w:rFonts w:asciiTheme="minorHAnsi" w:hAnsiTheme="minorHAnsi" w:cstheme="minorHAnsi"/>
          <w:noProof/>
          <w:sz w:val="24"/>
          <w:szCs w:val="24"/>
          <w:lang w:bidi="en-US"/>
        </w:rPr>
        <w:t>Aerosol Jet</w:t>
      </w:r>
      <w:r w:rsidRPr="00167707">
        <w:rPr>
          <w:rFonts w:asciiTheme="minorHAnsi" w:hAnsiTheme="minorHAnsi" w:cstheme="minorHAnsi"/>
          <w:noProof/>
          <w:sz w:val="24"/>
          <w:szCs w:val="24"/>
          <w:vertAlign w:val="superscript"/>
          <w:lang w:bidi="en-US"/>
        </w:rPr>
        <w:t>®</w:t>
      </w:r>
      <w:r w:rsidRPr="00167707">
        <w:rPr>
          <w:rFonts w:asciiTheme="minorHAnsi" w:hAnsiTheme="minorHAnsi" w:cstheme="minorHAnsi"/>
          <w:noProof/>
          <w:sz w:val="24"/>
          <w:szCs w:val="24"/>
          <w:lang w:bidi="en-US"/>
        </w:rPr>
        <w:t xml:space="preserve"> Printing (AJ</w:t>
      </w:r>
      <w:r w:rsidRPr="00167707">
        <w:rPr>
          <w:rFonts w:asciiTheme="minorHAnsi" w:hAnsiTheme="minorHAnsi" w:cstheme="minorHAnsi"/>
          <w:noProof/>
          <w:sz w:val="24"/>
          <w:szCs w:val="24"/>
          <w:vertAlign w:val="superscript"/>
          <w:lang w:bidi="en-US"/>
        </w:rPr>
        <w:t>®</w:t>
      </w:r>
      <w:r w:rsidRPr="00167707">
        <w:rPr>
          <w:rFonts w:asciiTheme="minorHAnsi" w:hAnsiTheme="minorHAnsi" w:cstheme="minorHAnsi"/>
          <w:noProof/>
          <w:sz w:val="24"/>
          <w:szCs w:val="24"/>
          <w:lang w:bidi="en-US"/>
        </w:rPr>
        <w:t>P) is a relatively new direct-write printing technique for the fabrication of smart, flexible electronic applications especially for using fibre-based paper as a substrate for the smart packaging industry. This topic has not been explored much yet. In this work, 17 different paper substrate were characterized based on their properties like surface roughness, ink penetration behavior, and so on and silver ink was deposited using AJ</w:t>
      </w:r>
      <w:r w:rsidRPr="00167707">
        <w:rPr>
          <w:rFonts w:asciiTheme="minorHAnsi" w:hAnsiTheme="minorHAnsi" w:cstheme="minorHAnsi"/>
          <w:noProof/>
          <w:sz w:val="24"/>
          <w:szCs w:val="24"/>
          <w:vertAlign w:val="superscript"/>
          <w:lang w:bidi="en-US"/>
        </w:rPr>
        <w:t>®</w:t>
      </w:r>
      <w:r w:rsidRPr="00167707">
        <w:rPr>
          <w:rFonts w:asciiTheme="minorHAnsi" w:hAnsiTheme="minorHAnsi" w:cstheme="minorHAnsi"/>
          <w:noProof/>
          <w:sz w:val="24"/>
          <w:szCs w:val="24"/>
          <w:lang w:bidi="en-US"/>
        </w:rPr>
        <w:t>P to create electronic interconnects. Silver nano-particle (AgNP) ink, which is compatible with the ultrasonic atomizer of the AJ</w:t>
      </w:r>
      <w:r w:rsidRPr="00167707">
        <w:rPr>
          <w:rFonts w:asciiTheme="minorHAnsi" w:hAnsiTheme="minorHAnsi" w:cstheme="minorHAnsi"/>
          <w:noProof/>
          <w:sz w:val="24"/>
          <w:szCs w:val="24"/>
          <w:vertAlign w:val="superscript"/>
          <w:lang w:bidi="en-US"/>
        </w:rPr>
        <w:t>®</w:t>
      </w:r>
      <w:r w:rsidRPr="00167707">
        <w:rPr>
          <w:rFonts w:asciiTheme="minorHAnsi" w:hAnsiTheme="minorHAnsi" w:cstheme="minorHAnsi"/>
          <w:noProof/>
          <w:sz w:val="24"/>
          <w:szCs w:val="24"/>
          <w:lang w:bidi="en-US"/>
        </w:rPr>
        <w:t xml:space="preserve"> printer was used in this work. The electrical resistance of the printed tracks using AJ</w:t>
      </w:r>
      <w:r w:rsidRPr="00167707">
        <w:rPr>
          <w:rFonts w:asciiTheme="minorHAnsi" w:hAnsiTheme="minorHAnsi" w:cstheme="minorHAnsi"/>
          <w:noProof/>
          <w:sz w:val="24"/>
          <w:szCs w:val="24"/>
          <w:vertAlign w:val="superscript"/>
          <w:lang w:bidi="en-US"/>
        </w:rPr>
        <w:t>®</w:t>
      </w:r>
      <w:r w:rsidRPr="00167707">
        <w:rPr>
          <w:rFonts w:asciiTheme="minorHAnsi" w:hAnsiTheme="minorHAnsi" w:cstheme="minorHAnsi"/>
          <w:noProof/>
          <w:sz w:val="24"/>
          <w:szCs w:val="24"/>
          <w:lang w:bidi="en-US"/>
        </w:rPr>
        <w:t>P was recorded and used also as a parameter to choose the appropriate substrate for the printed applications. Smooth papers which do not absorb ink (less porous) reveals less electrical resistance values of the printed tracks. The reliability and durability of these printed tracks were checked also by doing several stress tests (e.g., climate aging, rub resistance, etc.). A smart and flexible electronics applications like HF RFID printed antenna was fabricated using AJ</w:t>
      </w:r>
      <w:r w:rsidRPr="00167707">
        <w:rPr>
          <w:rFonts w:asciiTheme="minorHAnsi" w:hAnsiTheme="minorHAnsi" w:cstheme="minorHAnsi"/>
          <w:noProof/>
          <w:sz w:val="24"/>
          <w:szCs w:val="24"/>
          <w:vertAlign w:val="superscript"/>
          <w:lang w:bidi="en-US"/>
        </w:rPr>
        <w:t>®</w:t>
      </w:r>
      <w:r w:rsidRPr="00167707">
        <w:rPr>
          <w:rFonts w:asciiTheme="minorHAnsi" w:hAnsiTheme="minorHAnsi" w:cstheme="minorHAnsi"/>
          <w:noProof/>
          <w:sz w:val="24"/>
          <w:szCs w:val="24"/>
          <w:lang w:bidi="en-US"/>
        </w:rPr>
        <w:t>P on the selected paper and was further validated with its frequency response. This concludes that AJ</w:t>
      </w:r>
      <w:r w:rsidRPr="00167707">
        <w:rPr>
          <w:rFonts w:asciiTheme="minorHAnsi" w:hAnsiTheme="minorHAnsi" w:cstheme="minorHAnsi"/>
          <w:noProof/>
          <w:sz w:val="24"/>
          <w:szCs w:val="24"/>
          <w:vertAlign w:val="superscript"/>
          <w:lang w:bidi="en-US"/>
        </w:rPr>
        <w:t>®</w:t>
      </w:r>
      <w:r w:rsidRPr="00167707">
        <w:rPr>
          <w:rFonts w:asciiTheme="minorHAnsi" w:hAnsiTheme="minorHAnsi" w:cstheme="minorHAnsi"/>
          <w:noProof/>
          <w:sz w:val="24"/>
          <w:szCs w:val="24"/>
          <w:lang w:bidi="en-US"/>
        </w:rPr>
        <w:t>P can be used as a printing technique to print flexible applications which can be used in the smart-packaging industry which has not been explored previously.</w:t>
      </w:r>
    </w:p>
    <w:p w14:paraId="663AAE37" w14:textId="77777777" w:rsidR="00383C89" w:rsidRPr="00167707" w:rsidRDefault="00383C89" w:rsidP="00435924">
      <w:pPr>
        <w:pStyle w:val="IOPKwd"/>
        <w:jc w:val="both"/>
        <w:rPr>
          <w:rFonts w:asciiTheme="minorHAnsi" w:hAnsiTheme="minorHAnsi" w:cstheme="minorHAnsi"/>
          <w:sz w:val="24"/>
          <w:szCs w:val="24"/>
        </w:rPr>
      </w:pPr>
      <w:r w:rsidRPr="00167707">
        <w:rPr>
          <w:rFonts w:asciiTheme="minorHAnsi" w:hAnsiTheme="minorHAnsi" w:cstheme="minorHAnsi"/>
          <w:sz w:val="24"/>
          <w:szCs w:val="24"/>
        </w:rPr>
        <w:t>Keywords: Aerosol Jet</w:t>
      </w:r>
      <w:r w:rsidRPr="00167707">
        <w:rPr>
          <w:rFonts w:asciiTheme="minorHAnsi" w:hAnsiTheme="minorHAnsi" w:cstheme="minorHAnsi"/>
          <w:sz w:val="24"/>
          <w:szCs w:val="24"/>
          <w:vertAlign w:val="superscript"/>
        </w:rPr>
        <w:t>®</w:t>
      </w:r>
      <w:r w:rsidRPr="00167707">
        <w:rPr>
          <w:rFonts w:asciiTheme="minorHAnsi" w:hAnsiTheme="minorHAnsi" w:cstheme="minorHAnsi"/>
          <w:sz w:val="24"/>
          <w:szCs w:val="24"/>
        </w:rPr>
        <w:t xml:space="preserve"> Printing, fibre-based paper substrates, RFID, smart packaging, smart electronic applications</w:t>
      </w:r>
    </w:p>
    <w:p w14:paraId="743A5276" w14:textId="77777777" w:rsidR="00383C89" w:rsidRPr="00167707" w:rsidRDefault="00383C89" w:rsidP="00435924">
      <w:pPr>
        <w:pStyle w:val="IOPAbsText"/>
        <w:jc w:val="both"/>
        <w:rPr>
          <w:rFonts w:asciiTheme="minorHAnsi" w:hAnsiTheme="minorHAnsi" w:cstheme="minorHAnsi"/>
          <w:sz w:val="24"/>
          <w:szCs w:val="24"/>
        </w:rPr>
        <w:sectPr w:rsidR="00383C89" w:rsidRPr="00167707" w:rsidSect="003A5833">
          <w:headerReference w:type="even" r:id="rId15"/>
          <w:headerReference w:type="first" r:id="rId16"/>
          <w:footerReference w:type="first" r:id="rId17"/>
          <w:pgSz w:w="11906" w:h="16838"/>
          <w:pgMar w:top="2098" w:right="907" w:bottom="1474" w:left="907" w:header="709" w:footer="709" w:gutter="0"/>
          <w:cols w:space="708"/>
          <w:docGrid w:linePitch="360"/>
        </w:sectPr>
      </w:pPr>
    </w:p>
    <w:p w14:paraId="7C7A7AF0" w14:textId="77777777" w:rsidR="00383C89" w:rsidRPr="00167707" w:rsidRDefault="00383C89" w:rsidP="00435924">
      <w:pPr>
        <w:pStyle w:val="IOPH1"/>
        <w:numPr>
          <w:ilvl w:val="0"/>
          <w:numId w:val="5"/>
        </w:numPr>
        <w:jc w:val="both"/>
        <w:rPr>
          <w:rFonts w:asciiTheme="minorHAnsi" w:hAnsiTheme="minorHAnsi" w:cstheme="minorHAnsi"/>
          <w:sz w:val="24"/>
          <w:szCs w:val="24"/>
        </w:rPr>
      </w:pPr>
      <w:r w:rsidRPr="00167707">
        <w:rPr>
          <w:rFonts w:asciiTheme="minorHAnsi" w:hAnsiTheme="minorHAnsi" w:cstheme="minorHAnsi"/>
          <w:sz w:val="24"/>
          <w:szCs w:val="24"/>
        </w:rPr>
        <w:t>Introduction</w:t>
      </w:r>
    </w:p>
    <w:p w14:paraId="01CB55FB" w14:textId="77777777" w:rsidR="00383C89" w:rsidRPr="00167707" w:rsidRDefault="00383C89" w:rsidP="00435924">
      <w:pPr>
        <w:pStyle w:val="IOPText"/>
        <w:ind w:firstLine="0"/>
        <w:rPr>
          <w:rFonts w:asciiTheme="minorHAnsi" w:hAnsiTheme="minorHAnsi" w:cstheme="minorHAnsi"/>
          <w:sz w:val="24"/>
          <w:szCs w:val="24"/>
        </w:rPr>
      </w:pPr>
      <w:r w:rsidRPr="00167707">
        <w:rPr>
          <w:rFonts w:asciiTheme="minorHAnsi" w:hAnsiTheme="minorHAnsi" w:cstheme="minorHAnsi"/>
          <w:sz w:val="24"/>
          <w:szCs w:val="24"/>
        </w:rPr>
        <w:t xml:space="preserve">Paper, as known, is one of the most common materials used in the graphic printing and packaging industry. Paper is known to be bio-degradable, low-cost, lightweight, flexible, and easy to produce. The paper material containing the natural cellulose fibres is biodegradable and biocompatible which makes it easier to recyclable, eco-friendly, and “green”. These are a few advantages that have intrigued researchers to use paper as a substrate for PE aiming to address the need for eco-friendly, sustainable, flexible, customized smart electronic devices aiming for numerous industries like smart packaging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{"citationItems":[{"id":"ITEM-1","itemData":{"DOI":"10.3390/s18061958","ISSN":"14248220","PMID":"29914190","abstract":"The detailed design considerations for the printed RFID-based sensor system is presented in this paper. Starting from material selection and metallization method, this paper discusses types of RFID-based sensors (single-&amp; dual-tag sensor topologies), design procedures, and performance evaluation methods for the wireless sensor system. The electrical properties of the paper substrates (cellulose-based and synthetic papers) and the silver nano-particle-based conductive film are thoroughly characterized for RF applications up to 8 GHz. The reported technology could potentially set the foundation for truly “green”, low-cost, scalable wireless topologies for autonomous Internet-of-Things (IoT), bio-monitoring, and “smart skin” applications.","author":[{"dropping-particle":"","family":"Kim","given":"Sangkil","non-dropping-particle":"","parse-names":false,"suffix":""},{"dropping-particle":"","family":"Georgiadis","given":"Apostolos","non-dropping-particle":"","parse-names":false,"suffix":""},{"dropping-particle":"","family":"Tentzeris","given":"Manos M.","non-dropping-particle":"","parse-names":false,"suffix":""}],"container-title":"Sensors (Switzerland)","id":"ITEM-1","issue":"6","issued":{"date-parts":[["2018","6","17"]]},"page":"1958","publisher":"MDPI AG","title":"Design of inkjet-printed RFID-based sensor on paper: Single-and dual-tag sensor topologies","type":"article-journal","volume":"18"},"uris":["http://www.mendeley.com/documents/?uuid=8f39deb5-cf0f-314c-a14e-7ba7b9751ded"]},{"id":"ITEM-2","itemData":{"DOI":"10.1088/2058-8585/aa5ef9","abstract":"Conductive flexible hydrogel composites were printed on paper substrates using a functional ink, which was designed and formulated for screen-printing. The inks were prepared using abundant and eco-friendly materials by blending carbon fibers into the matrix of a water-soluble cellulose derivative, carboxymethyl cellulose. For an optimal concentration of carbon fibers (10 wt.%), the printed patterns exhibit a sheet resistance of around 300 Ω/sq without any post-printing annealing process. The resistance of the screen-printed hydrogel patterns is sensitive to variations of relative air humidity through moisture adsorption and swelling of the cellulosic matrix surrounding the carbon fibers. It was found that the sensitivity to temperature and humidity can be triggered by drying the printed patterns at 120 °C. A negative temperature coefficient thermistor with a sensitivity of 0.079 °C −1 at 25 °C and a hygristor, where a variation in the RH from 10% to 60% increases the resistance by 15 times, were screen-printed on paper using the formulated cellulose/carbon fibers based ink.","author":[{"dropping-particle":"","family":"Pereira","given":"L","non-dropping-particle":"","parse-names":false,"suffix":""},{"dropping-particle":"","family":"Gaspar","given":"D","non-dropping-particle":"","parse-names":false,"suffix":""},{"dropping-particle":"","family":"Guerin","given":"D","non-dropping-particle":"","parse-names":false,"suffix":""},{"dropping-particle":"","family":"-","given":"al","non-dropping-particle":"","parse-names":false,"suffix":""},{"dropping-particle":"","family":"Barras","given":"R","non-dropping-particle":"","parse-names":false,"suffix":""},{"dropping-particle":"","family":"Cunha","given":"I","non-dropping-particle":"","parse-names":false,"suffix":""},{"dropping-particle":"","family":"Fortunato","given":"E","non-dropping-particle":"","parse-names":false,"suffix":""},{"dropping-particle":"","family":"Martins","given":"R","non-dropping-particle":"","parse-names":false,"suffix":""}],"container-title":"Flex. Print. Electron","id":"ITEM-2","issued":{"date-parts":[["2017"]]},"page":"14006","title":"Printable cellulose-based electroconductive composites for sensing elements in paper electronics Smart fabric sensors and e-textile technologies: a review Lina M Castano and Alison B Flatau-Recent citations Printable cellulose-based electroconductive composites for sensing elements in paper electronics","type":"article-journal","volume":"2"},"uris":["http://www.mendeley.com/documents/?uuid=25d8d225-34e3-36a1-b2ee-1b529b5d0a01"]},{"id":"ITEM-3","itemData":{"DOI":"10.5162/IMCS2012/4.5.2","abstract":"Sensors integrated into food packages could benefit consumers by ensuring freshness and quality while allowing retail industry to more efficiently manage food stocks and product authenticity. Here we present smart radio-frequency labels with sensors able to measure temperature, humidity and the presence of volatile amine compounds. The labels are made via high quality screen printing and lamination technologies on low cost foils in combination with pick and place technology. As a case study the smart labels are used to quantify the freshness of fish.","author":[{"dropping-particle":"","family":"Smits","given":"Edsger","non-dropping-particle":"","parse-names":false,"suffix":""},{"dropping-particle":"","family":"Schram","given":"Jeroen","non-dropping-particle":"","parse-names":false,"suffix":""},{"dropping-particle":"","family":"Nagelkerke","given":"Matthijs","non-dropping-particle":"","parse-names":false,"suffix":""},{"dropping-particle":"","family":"Kusters","given":"Roel","non-dropping-particle":"","parse-names":false,"suffix":""},{"dropping-particle":"","family":"Heck","given":"Gert","non-dropping-particle":"Van","parse-names":false,"suffix":""},{"dropping-particle":"","family":"Acht","given":"Victor","non-dropping-particle":"Van","parse-names":false,"suffix":""},{"dropping-particle":"","family":"Koetse","given":"Marc","non-dropping-particle":"","parse-names":false,"suffix":""},{"dropping-particle":"","family":"Brand","given":"Jeroen","non-dropping-particle":"Van Den","parse-names":false,"suffix":""},{"dropping-particle":"","family":"Gelinck","given":"Gerwin","non-dropping-particle":"","parse-names":false,"suffix":""},{"dropping-particle":"","family":"Schoo","given":"Herman","non-dropping-particle":"","parse-names":false,"suffix":""}],"id":"ITEM-3","issued":{"date-parts":[["2012"]]},"title":"Development of printed RFID sensor tags for smart food packaging","type":"article-journal"},"uris":["http://www.mendeley.com/documents/?uuid=4d8f14bf-b456-316d-a742-5d66b90fa1a2"]},{"id":"ITEM-4","itemData":{"DOI":"10.1039/c4ee01995d","abstract":"Paper-based electronics have been considered as one of the most exciting technologies in the near future due to sustainability, low cost, mechanical flexibility, etc. Even though there have been numerous studies regarding this technology, there is not any available quantitative study on how paper electronics would minimize the impact on the environment. This work aims to give the first detailed analysis regarding this important question. To this end, we for the first time designed and prototyped paper-based multilayer printed circuit boards (P-PCBs), which show comparable functions to the currently available organic printed circuit boards (O-PCBs); yet the P-PCBs adopt a \"green\" preparation process. A life cycle assessment study was performed to quantify the P-PCBs' environmental impacts, e.g. acidification potential, global warming potential, human toxic potential, ozone layer depletion potential, etc. Our current research reveals that the P-PCBs have about two magnitude lower impact on the environment than O-PCBs based on the results of the life cycle assessment, which suggests that the P-PCB technique is beneficial for the environment at the regional or global production level. The current study gives useful information and sheds light on the future technological directions for various paper based electronics studies. Broader context The concept of paper based electronics has existed for decades and there have been many developments of the materials, techniques and applications in recent years. Many reports present the excellent properties of paper based electronics in various applications and discuss the possibilities towards large scale manufacturing, commercialization and product integration. As such, a comprehensive assessment of the paper based electronics is necessary, such as the cost, environmental impact, market size, etc. Among them, the environmental impact is one of the most concerning issues, yet there are few research studies on it and no report is available on how much of a burden on the environment paper electronics are. In this work we developed a multilayer paper based printed circuit board (P-PCB) technique which provides adequate functionalities for common uses; we further conducted the life cycle assessment (LCA) to analyze the environmental impacts of the prototypes based on this technique. With the comparison of the quantitative life cycle impact assessment (LCIA) results of P-PCB and the ordinary organic printed circuit board …","author":[{"dropping-particle":"","family":"Liu","given":"Jingping","non-dropping-particle":"","parse-names":false,"suffix":""},{"dropping-particle":"","family":"Yang","given":"Cheng","non-dropping-particle":"","parse-names":false,"suffix":""},{"dropping-particle":"","family":"Wu","given":"Haoyi","non-dropping-particle":"","parse-names":false,"suffix":""},{"dropping-particle":"","family":"Lin","given":"Ziyin","non-dropping-particle":"","parse-names":false,"suffix":""},{"dropping-particle":"","family":"Zhang","given":"Zhexu","non-dropping-particle":"","parse-names":false,"suffix":""},{"dropping-particle":"","family":"Wang","given":"Ronghe","non-dropping-particle":"","parse-names":false,"suffix":""},{"dropping-particle":"","family":"Li","given":"Baohua","non-dropping-particle":"","parse-names":false,"suffix":""},{"dropping-particle":"","family":"Kang","given":"Feiyu","non-dropping-particle":"","parse-names":false,"suffix":""},{"dropping-particle":"","family":"Shi","given":"Lei","non-dropping-particle":"","parse-names":false,"suffix":""},{"dropping-particle":"","family":"Wong","given":"Ching Ping","non-dropping-particle":"","parse-names":false,"suffix":""}],"id":"ITEM-4","issued":{"date-parts":[["2014"]]},"title":"Future paper based printed circuit boards for green electronics: fabrication and life cycle assessment †","type":"article-journal"},"uris":["http://www.mendeley.com/documents/?uuid=9fc8b1a5-c53d-39fc-8c84-5a75c0e356a1"]},{"id":"ITEM-5","itemData":{"DOI":"10.1002/adfm.201400129","ISSN":"16163028","abstract":"The integration of fully printed transistors on low cost paper substrates compatible with roll-to-roll processes is demonstrated here. Printed electronics promises to enable a range of technologies on paper including printed sensors, RF tags, and displays. However, progress has been slow due to the paper roughness and ink absorption. This is solved here by employing gravure printing to print local smoothing pads that also act as an absorption barrier. This innovative local smoothing process retains desirable paper properties such as foldability, breathability, and biodegradability outside of electronically active areas. Atomic force microscopy measurements show significant improvements in roughness. The polymer ink and printing parameters are optimized to minimize ink absorption and printing artifacts when printing the smoothing layer. Organic thin film transistors (OTFT) are fabricated on top of this locally smoothed paper. OTFTs exhibit performance on par with previously reported printed transistors on plastic utilizing the same materials system (pBTTT semiconductor, poly-4-vinylphenol dielectric). OTFTs deliver saturation mobility approaching 0.1 cm2V-1s-1 and on-off-ratio of 3.2 × 104. This attests to the quality of the local smoothing, and points to a promising path for realizing electronics on paper. Fully printed transistors are demonstrated on paper substrates with performance on par with plastic based devices. Desirable paper properties such as foldability, breathability, and biodegradability are preserved outside of electronically active areas by an innovative locally printed smoothing process. This process is fully compatible with existing paper packaging process flows. © 2014 WILEY-VCH Verlag GmbH &amp; Co. KGaA, Weinheim.","author":[{"dropping-particle":"","family":"Grau","given":"Gerd","non-dropping-particle":"","parse-names":false,"suffix":""},{"dropping-particle":"","family":"Kitsomboonloha","given":"Rungrot","non-dropping-particle":"","parse-names":false,"suffix":""},{"dropping-particle":"","family":"Swisher","given":"Sarah L.","non-dropping-particle":"","parse-names":false,"suffix":""},{"dropping-particle":"","family":"Kang","given":"Hongki","non-dropping-particle":"","parse-names":false,"suffix":""},{"dropping-particle":"","family":"Subramanian","given":"Vivek","non-dropping-particle":"","parse-names":false,"suffix":""}],"container-title":"Advanced Functional Materials","id":"ITEM-5","issue":"32","issued":{"date-parts":[["2014","8","27"]]},"page":"5067-5074","publisher":"Wiley-VCH Verlag","title":"Printed transistors on paper: Towards smart consumer product packaging","type":"article-journal","volume":"24"},"uris":["http://www.mendeley.com/documents/?uuid=aaea1f2a-c71c-360b-8b93-2fd02d202df2"]},{"id":"ITEM-6","itemData":{"abstract":"The present work explores the effects of paper properties on conventional silver-based conducting inks. The effects of smoothness, relative humidity, porosity, permeability and wettability on electrical properties of silver inks on different paper substrates were studied. Another objective of this work was to prepare and study polyaniline synthesized in the presence of different lignosulfonates.","author":[{"dropping-particle":"","family":"Wood","given":"Laura K","non-dropping-particle":"","parse-names":false,"suffix":""},{"dropping-particle":"","family":"Hrehorova","given":"Erika","non-dropping-particle":"","parse-names":false,"suffix":""},{"dropping-particle":"","family":"Joyce","given":"Thomas W","non-dropping-particle":"","parse-names":false,"suffix":""},{"dropping-particle":"","family":"Fleming","given":"Paul D","non-dropping-particle":"","parse-names":false,"suffix":""},{"dropping-particle":"","family":"Joyce","given":"Margaret","non-dropping-particle":"","parse-names":false,"suffix":""},{"dropping-particle":"","family":"Pekarovicova","given":"Alexandra","non-dropping-particle":"","parse-names":false,"suffix":""},{"dropping-particle":"","family":"Bliznyuk","given":"Valery","non-dropping-particle":"","parse-names":false,"suffix":""}],"id":"ITEM-6","issued":{"date-parts":[["0"]]},"title":"Paper Substrates and Inks for Printed Electronics","type":"report"},"uris":["http://www.mendeley.com/documents/?uuid=c1b7e5af-c6b2-35c7-8e67-e109fa088f37"]},{"id":"ITEM-7","itemData":{"DOI":"10.1039/c6nr03054h","abstract":"Since the last decade, interest in cellulose nanomaterials known as nanocellulose has been growing. Nanocellulose has various applications ranging from composite reinforcement to rheological modifiers. Recently, nanocellulose has been shown to have great potential in flexible printed electronics applications. The property of nanocellulose to form self-standing thermally stable films has been exploited for producing transparent and smooth substrates for printed electronics. However, other than substrates, the field of printed electronics involves the use of inks, various processing methods and the production of flexible electronic devices. This review aims at providing an overview of the use and potential of nano-cellulose throughout the printed electronics field.","author":[{"dropping-particle":"","family":"Hoeng","given":"Fanny","non-dropping-particle":"","parse-names":false,"suffix":""},{"dropping-particle":"","family":"Denneulin","given":"Aurore","non-dropping-particle":"","parse-names":false,"suffix":""},{"dropping-particle":"","family":"Bras","given":"Julien","non-dropping-particle":"","parse-names":false,"suffix":""}],"container-title":"Nanoscale REVIEW Cite this: Nanoscale","id":"ITEM-7","issued":{"date-parts":[["2016"]]},"page":"13131","title":"Use of nanocellulose in printed electronics: a review","type":"article-journal","volume":"8"},"uris":["http://www.mendeley.com/documents/?uuid=b231a582-9a1d-3fbb-b5cd-03379c473660"]},{"id":"ITEM-8","itemData":{"DOI":"10.1002/adma.201004692","ISSN":"09359648","PMID":"21433116","abstract":"Paper is ubiquitous in everyday life and a truly low-cost substrate. The use of paper substrates could be extended even further, if electronic applications would be applied next to or below the printed graphics. However, applying electronics on paper is challenging. The paper surface is not only very rough compared to plastics, but is also porous. While this is detrimental for most electronic devices manufactured directly onto paper substrates, there are also approaches that are compatible with the rough and absorptive paper surface. In this review, recent advances and possibilities of these approaches are evaluated and the limitations of paper electronics are discussed. Copyright © 2011 WILEY-VCH Verlag GmbH &amp; Co. KGaA, Weinheim.","author":[{"dropping-particle":"","family":"Tobjörk","given":"Daniel","non-dropping-particle":"","parse-names":false,"suffix":""},{"dropping-particle":"","family":"Österbacka","given":"Ronald","non-dropping-particle":"","parse-names":false,"suffix":""}],"container-title":"Advanced Materials","id":"ITEM-8","issue":"17","issued":{"date-parts":[["2011","5","3"]]},"page":"1935-1961","title":"Paper electronics","type":"article","volume":"23"},"uris":["http://www.mendeley.com/documents/?uuid=9cb23e43-43cf-3201-9ce1-fdcbc858d168"]},{"id":"ITEM-9","itemData":{"DOI":"10.3390/s20030841","ISSN":"1424-8220","abstract":"&lt;p&gt;Printed electronics is an expanding research field that can reach the goal of reducing the environmental impact on electronics exploiting renewable and biodegradable materials, like paper. In our work, we designed and tested a new method for fabricating hybrid smart devices on cellulose substrates by aerosol jet printing (AJP) and photonic curing, also known as flash lamp annealing (FLA), capable to cure low temperature materials without any damage. Three different cellulose-based materials (chromatographic paper, photopaper, cardboard) were tested. Multilayer capability and SMDs (surface mount devices) interconnections are possible permitting high flexibility in the fabrication process. Electrical and geometrical tests were performed to analyze the behavior of printed samples. Resulted resistivities are 26.3 × 10−8 Ω</w:instrText>
      </w:r>
      <w:r w:rsidRPr="00167707">
        <w:rPr>
          <w:rFonts w:ascii="Cambria Math" w:hAnsi="Cambria Math" w:cs="Cambria Math"/>
          <w:sz w:val="24"/>
          <w:szCs w:val="24"/>
        </w:rPr>
        <w:instrText>⋅</w:instrText>
      </w:r>
      <w:r w:rsidRPr="00167707">
        <w:rPr>
          <w:rFonts w:asciiTheme="minorHAnsi" w:hAnsiTheme="minorHAnsi" w:cstheme="minorHAnsi"/>
          <w:sz w:val="24"/>
          <w:szCs w:val="24"/>
        </w:rPr>
        <w:instrText>m on chromatographic paper, 22.3 × 10−8 Ω</w:instrText>
      </w:r>
      <w:r w:rsidRPr="00167707">
        <w:rPr>
          <w:rFonts w:ascii="Cambria Math" w:hAnsi="Cambria Math" w:cs="Cambria Math"/>
          <w:sz w:val="24"/>
          <w:szCs w:val="24"/>
        </w:rPr>
        <w:instrText>⋅</w:instrText>
      </w:r>
      <w:r w:rsidRPr="00167707">
        <w:rPr>
          <w:rFonts w:asciiTheme="minorHAnsi" w:hAnsiTheme="minorHAnsi" w:cstheme="minorHAnsi"/>
          <w:sz w:val="24"/>
          <w:szCs w:val="24"/>
        </w:rPr>
        <w:instrText>m on photopaper and 13.1 × 10−8 Ω</w:instrText>
      </w:r>
      <w:r w:rsidRPr="00167707">
        <w:rPr>
          <w:rFonts w:ascii="Cambria Math" w:hAnsi="Cambria Math" w:cs="Cambria Math"/>
          <w:sz w:val="24"/>
          <w:szCs w:val="24"/>
        </w:rPr>
        <w:instrText>⋅</w:instrText>
      </w:r>
      <w:r w:rsidRPr="00167707">
        <w:rPr>
          <w:rFonts w:asciiTheme="minorHAnsi" w:hAnsiTheme="minorHAnsi" w:cstheme="minorHAnsi"/>
          <w:sz w:val="24"/>
          <w:szCs w:val="24"/>
        </w:rPr>
        <w:instrText>m on cardboard. Profilometer and optical microscope evaluations were performed to state deposition quality and penetration of the ink in cellulose materials (thicknesses equal to 24.9, 28.5, and 51 μm respectively for chromatographic paper, photopaper, and cardboard). Furthermore, bending (only chromatographic paper did not reach the break-up) and damp environment tests (no significant variations in resistance) where performed. A final prototype of a complete functioning multilayer smart devices on cellulose 3D-substrate is shown, characterized by multilayers, capacitive sensors, SMDs interconnections.&lt;/p&gt;","author":[{"dropping-particle":"","family":"Serpelloni","given":"Mauro","non-dropping-particle":"","parse-names":false,"suffix":""},{"dropping-particle":"","family":"Cantù","given":"Edoardo","non-dropping-particle":"","parse-names":false,"suffix":""},{"dropping-particle":"","family":"Borghetti","given":"Michela","non-dropping-particle":"","parse-names":false,"suffix":""},{"dropping-particle":"","family":"Sardini","given":"Emilio","non-dropping-particle":"","parse-names":false,"suffix":""}],"container-title":"Sensors","id":"ITEM-9","issue":"3","issued":{"date-parts":[["2020","2","4"]]},"page":"841","publisher":"MDPI AG","title":"Printed Smart Devices on Cellulose-Based Materials by means of Aerosol-Jet Printing and Photonic Curing","type":"article-journal","volume":"20"},"uris":["http://www.mendeley.com/documents/?uuid=da6c9445-eab9-3962-9dab-5d668abe277d"]}],"mendeley":{"formattedCitation":"[1]–[9]","plainTextFormattedCitation":"[1]–[9]","previouslyFormattedCitation":"[1]–[9]"},"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[1]–[9]</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w:t>
      </w:r>
    </w:p>
    <w:p w14:paraId="70AE3D58"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 xml:space="preserve">“Traditional Packaging” is used to ensure the good quality of the product during its product life cycle and also helps in mitigating the risk of physical damage to the product of any kind like in storage facilities or transportation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{"citationItems":[{"id":"ITEM-1","itemData":{"DOI":"10.1109/JSEN.2020.2966011","ISSN":"15581748","abstract":"A flexible hybrid integration strategy combing both advantages of the silicon chip and the printed polymer sensors is demonstrated for low cost smart packaging with internet-of-things connectivity. In the system, the silicon chip, as the general part, performs wireless energy harvesting, sensor signal acquisition, data processing and transmission through mature standard interfaces. The functions, form factor, and substrate of the printed polymer sensors can be customized according to the packaging requirements. To prove the feasibility, a 13.56 MHz radio frequency identification (RFID) chip with multi-sensor interface is designed and taped out. Ammonia and anti-open sensors are fabricated using the same conducting polymer (PEDOT:PSS) through solution printing processes. After characterization of their performance individually, a flexible smart packaging system is implemented with packed pork by integrating the RFID chip and the sensors onto a packaging film. Both the product quality and the integrity of the packaging are able to be conveniently inspected with a smartphone.","author":[{"dropping-particle":"","family":"Zhou","given":"Haoyu","non-dropping-particle":"","parse-names":false,"suffix":""},{"dropping-particle":"","family":"Li","given":"Siying","non-dropping-particle":"","parse-names":false,"suffix":""},{"dropping-particle":"","family":"Chen","given":"Sujie","non-dropping-particle":"","parse-names":false,"suffix":""},{"dropping-particle":"","family":"Zhang","given":"Qiuqi","non-dropping-particle":"","parse-names":false,"suffix":""},{"dropping-particle":"","family":"Liu","given":"Wenjiang","non-dropping-particle":"","parse-names":false,"suffix":""},{"dropping-particle":"","family":"Guo","given":"Xiaojun","non-dropping-particle":"","parse-names":false,"suffix":""}],"container-title":"IEEE Sensors Journal","id":"ITEM-1","issue":"9","issued":{"date-parts":[["2020","5","1"]]},"page":"5004-5011","publisher":"Institute of Electrical and Electronics Engineers Inc.","title":"Enabling Low Cost Flexible Smart Packaging System with Internet-of-Things Connectivity via Flexible Hybrid Integration of Silicon RFID Chip and Printed Polymer Sensors","type":"article-journal","volume":"20"},"uris":["http://www.mendeley.com/documents/?uuid=585e6c01-5049-34f1-a89d-ce93c4a5bfa3"]}],"mendeley":{"formattedCitation":"[10]","plainTextFormattedCitation":"[10]","previouslyFormattedCitation":"[10]"},"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[10]</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The traditional packaging industry lacks in providing the real-time status of the product condition to the customers. This issue is being tackled by the means of a broad category- “Smart Packaging”</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{"citationItems":[{"id":"ITEM-1","itemData":{"DOI":"10.1109/JSEN.2020.2966011","ISSN":"15581748","abstract":"A flexible hybrid integration strategy combing both advantages of the silicon chip and the printed polymer sensors is demonstrated for low cost smart packaging with internet-of-things connectivity. In the system, the silicon chip, as the general part, performs wireless energy harvesting, sensor signal acquisition, data processing and transmission through mature standard interfaces. The functions, form factor, and substrate of the printed polymer sensors can be customized according to the packaging requirements. To prove the feasibility, a 13.56 MHz radio frequency identification (RFID) chip with multi-sensor interface is designed and taped out. Ammonia and anti-open sensors are fabricated using the same conducting polymer (PEDOT:PSS) through solution printing processes. After characterization of their performance individually, a flexible smart packaging system is implemented with packed pork by integrating the RFID chip and the sensors onto a packaging film. Both the product quality and the integrity of the packaging are able to be conveniently inspected with a smartphone.","author":[{"dropping-particle":"","family":"Zhou","given":"Haoyu","non-dropping-particle":"","parse-names":false,"suffix":""},{"dropping-particle":"","family":"Li","given":"Siying","non-dropping-particle":"","parse-names":false,"suffix":""},{"dropping-particle":"","family":"Chen","given":"Sujie","non-dropping-particle":"","parse-names":false,"suffix":""},{"dropping-particle":"","family":"Zhang","given":"Qiuqi","non-dropping-particle":"","parse-names":false,"suffix":""},{"dropping-particle":"","family":"Liu","given":"Wenjiang","non-dropping-particle":"","parse-names":false,"suffix":""},{"dropping-particle":"","family":"Guo","given":"Xiaojun","non-dropping-particle":"","parse-names":false,"suffix":""}],"container-title":"IEEE Sensors Journal","id":"ITEM-1","issue":"9","issued":{"date-parts":[["2020","5","1"]]},"page":"5004-5011","publisher":"Institute of Electrical and Electronics Engineers Inc.","title":"Enabling Low Cost Flexible Smart Packaging System with Internet-of-Things Connectivity via Flexible Hybrid Integration of Silicon RFID Chip and Printed Polymer Sensors","type":"article-journal","volume":"20"},"uris":["http://www.mendeley.com/documents/?uuid=585e6c01-5049-34f1-a89d-ce93c4a5bfa3"]}],"mendeley":{"formattedCitation":"[10]","plainTextFormattedCitation":"[10]","previouslyFormattedCitation":"[10]"},"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[10]</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This umbrella term is further classified as “Active Packaging” &amp; ”Intelligent Packaging”.</w:t>
      </w:r>
    </w:p>
    <w:p w14:paraId="67745DE4"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Active packaging refers to packaging with added functionality such as incorporating oxygen or ethylene scavengers, anti-oxidant release, anti-microbial coating, moisture control function, CO</w:t>
      </w:r>
      <w:r w:rsidRPr="00167707">
        <w:rPr>
          <w:rFonts w:asciiTheme="minorHAnsi" w:hAnsiTheme="minorHAnsi" w:cstheme="minorHAnsi"/>
          <w:sz w:val="24"/>
          <w:szCs w:val="24"/>
          <w:vertAlign w:val="subscript"/>
        </w:rPr>
        <w:t>2</w:t>
      </w:r>
      <w:r w:rsidRPr="00167707">
        <w:rPr>
          <w:rFonts w:asciiTheme="minorHAnsi" w:hAnsiTheme="minorHAnsi" w:cstheme="minorHAnsi"/>
          <w:sz w:val="24"/>
          <w:szCs w:val="24"/>
        </w:rPr>
        <w:t xml:space="preserve"> absorbers, and emitters, etc.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{"citationItems":[{"id":"ITEM-1","itemData":{"DOI":"10.1007/s13197-015-1766-7","ISSN":"09758402","abstract":"Changes in consumer preference for safe food have led to innovations in packaging technologies. This article reviews about different smart packaging systems and their applications in food packaging, packaging research with latest innovations. Active and intelligent packing are such packaging technologies which offer to deliver safer and quality products. Active packaging refers to the incorporation of additives into the package with the aim of maintaining or extending the product quality and shelf life. The intelligent systems are those that monitor the condition of packaged food to give information regarding the quality of the packaged food during transportation and storage. These technologies are designed to the increasing demand for safer foods with better shelf life. The market for active and intelligent packaging systems is expected to have a promising future by their integration into packaging materials or systems.","author":[{"dropping-particle":"","family":"Biji","given":"K B","non-dropping-particle":"","parse-names":false,"suffix":""},{"dropping-particle":"","family":"Ravishankar","given":"C N","non-dropping-particle":"","parse-names":false,"suffix":""},{"dropping-particle":"","family":"Mohan","given":"C O","non-dropping-particle":"","parse-names":false,"suffix":""},{"dropping-particle":"","family":"Srinivasa Gopal","given":"T K","non-dropping-particle":"","parse-names":false,"suffix":""}],"container-title":"Journal of Food Science and Technology","id":"ITEM-1","issue":"10","issued":{"date-parts":[["2015"]]},"page":"6125-6135","title":"Smart packaging systems for food applications: a review","type":"article","volume":"52"},"uris":["http://www.mendeley.com/documents/?uuid=fab95adc-aea6-3ba5-a837-84b8081722c3"]}],"mendeley":{"formattedCitation":"[11]","plainTextFormattedCitation":"[11]","previouslyFormattedCitation":"[11]"},"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[11]</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xml:space="preserve">. Active packaging components lack in providing the status, quality, and shelf life to the user but this can be achieved by adding intelligent components, such as indicators, sensors, and RFID systems to monitor the product or communicate about the status. This ability to provide the information, condition, and integrity of the product is referred to as “Intelligent Packaging”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DOI":"10.1016/j.tifs.2014.06.009","author":[{"dropping-particle":"","family":"Vanderroost","given":"Mike","non-dropping-particle":"","parse-names":false,"suffix":""},{"dropping-particle":"","family":"Ragaert","given":"Peter","non-dropping-particle":"","parse-names":false,"suffix":""},{"dropping-particle":"","family":"Devlieghere","given":"Frank","non-dropping-particle":"","parse-names":false,"suffix":""},{"dropping-particle":"","family":"Meulenaer","given":"Bruno","non-dropping-particle":"De","parse-names":false,"suffix":""}],"id":"ITEM-1","issued":{"date-parts":[["0"]]},"title":"Intelligent food packaging: The next generation","type":"article-journal"},"uris":["http://www.mendeley.com/documents/?uuid=713d2bff-155c-3f16-8cf3-5a48733d8c25"]},{"id":"ITEM-2","itemData":{"DOI":"10.1016/j.meatsci.2006.04.024","ISSN":"03091740","PMID":"22062721","abstract":"Interest in the use of active and intelligent packaging systems for meat and meat products has increased in recent years. Active packaging refers to the incorporation of additives into packaging systems with the aim of maintaining or extending meat product quality and shelf-life. Active packaging systems discussed include oxygen scavengers, carbon dioxide scavengers and emitters, moisture control agents and anti-microbial packaging technologies. Intelligent packaging systems are those that monitor the condition of packaged foods to give information regarding the quality of the packaged food during transport and storage. The potential of sensor technologies, indicators (including integrity, freshness and time-temperature (TTI) indicators) and radio frequency identification (RFID) are evaluated for potential use in meat and meat products. Recognition of the benefits of active and intelligent packaging technologies by the food industry, development of economically viable packaging systems and increased consumer acceptance is necessary for commercial realisation of these packaging technologies. © 2006 Elsevier Ltd. All rights reserved.","author":[{"dropping-particle":"","family":"Kerry","given":"J. P.","non-dropping-particle":"","parse-names":false,"suffix":""},{"dropping-particle":"","family":"O'Grady","given":"M. N.","non-dropping-particle":"","parse-names":false,"suffix":""},{"dropping-particle":"","family":"Hogan","given":"S. A.","non-dropping-particle":"","parse-names":false,"suffix":""}],"container-title":"Meat Science","id":"ITEM-2","issue":"1","issued":{"date-parts":[["2006","9","1"]]},"page":"113-130","publisher":"Elsevier","title":"Past, current and potential utilisation of active and intelligent packaging systems for meat and muscle-based products: A review","type":"article-journal","volume":"74"},"uris":["http://www.mendeley.com/documents/?uuid=b474033b-033f-33b3-a642-938df9e9bcd0"]}],"mendeley":{"formattedCitation":"[12], [13]","plainTextFormattedCitation":"[12], [13]","previouslyFormattedCitation":"[12], [13]"},"properties":{"noteIndex":0},"schema":"https://github.com/citation-style-language/schema/raw/master/csl-citation.json"}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[12], [13]</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xml:space="preserve">. According to </w:t>
      </w:r>
      <w:proofErr w:type="spellStart"/>
      <w:r w:rsidRPr="00167707">
        <w:rPr>
          <w:rFonts w:asciiTheme="minorHAnsi" w:hAnsiTheme="minorHAnsi" w:cstheme="minorHAnsi"/>
          <w:sz w:val="24"/>
          <w:szCs w:val="24"/>
        </w:rPr>
        <w:t>IDTechEx</w:t>
      </w:r>
      <w:proofErr w:type="spellEnd"/>
      <w:r w:rsidRPr="00167707">
        <w:rPr>
          <w:rFonts w:asciiTheme="minorHAnsi" w:hAnsiTheme="minorHAnsi" w:cstheme="minorHAnsi"/>
          <w:sz w:val="24"/>
          <w:szCs w:val="24"/>
        </w:rPr>
        <w:t xml:space="preserve"> report, the global demand for electronic smart packaging devices will reach $ 1.7 Billion in the year 2022-23.</w:t>
      </w:r>
    </w:p>
    <w:p w14:paraId="7642ED95"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 xml:space="preserve">For added functionality in intelligent packaging, RFID (Radio Frequency Identification) is commonly used. It is a wireless system and along with QR codes, bar codes, etc. comes under the umbrella of Automatic Identification (AID). RFID tag, also known as “label”, consists of an RFID chip (for data storage) and a (printed) antenna, which can perform two-way communication with the reader (i.e. transmitter or receiver) with the help of electromagnetic (EM) waves. RFID tags can be powered by external power like solar cells or battery (i.e. Passive Tags), or can be self-powered by harvesting the energy from the reader (i.e. Active Tags) and can be powered both by external &amp; internally harvested power (i.e. Semi-Active Tags). These tags can be classified into three major categories according to their working frequency and are mentioned in table 1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{"citationItems":[{"id":"ITEM-1","itemData":{"DOI":"10.1108/09574090310806503","ISSN":"17586550","abstract":"Automated Identification (Auto ID) applications can provide corporate information systems with the identity of each physical item in the supply chain in an automated and timely manner. The real time availability of item identity allows other information, related to the item, to be drawn on in order to assess both the current state of the product and future actions required. In the context of supply chain operations, widespread introduction of such systems represents a major opportunity to overhaul and improve tracking and tracing systems, process control and inventory management. In the longer term, it is possible that Auto ID systems may enable a complete re-engineering of the supply chain, by removing a number of the constraints that limit today's supply chain structures. In this paper, we review some key challenges in supply chain operations and introduce the main elements of an Auto ID system. Using a simple categorization of supply chain operations, areas for short term deployment of Auto ID are identified and opportunities for longer term re-engineering of different sections of the supply chain are highlighted. © 2003, MCB UP Limited","author":[{"dropping-particle":"","family":"McFarlane","given":"Duncan","non-dropping-particle":"","parse-names":false,"suffix":""},{"dropping-particle":"","family":"Sheffi","given":"Yossi","non-dropping-particle":"","parse-names":false,"suffix":""}],"container-title":"The International Journal of Logistics Management","id":"ITEM-1","issue":"1","issued":{"date-parts":[["2003","1","1"]]},"page":"1-17","publisher":"MCB UP Ltd","title":"The Impact of Automatic Identification on Supply Chain Operations","type":"article-journal","volume":"14"},"uris":["http://www.mendeley.com/documents/?uuid=72dfc2ae-a8e3-3d2c-b2bb-b1d5e926f24e"]},{"id":"ITEM-2","itemData":{"DOI":"10.1109/JSEN.2020.2966011","ISSN":"15581748","abstract":"A flexible hybrid integration strategy combing both advantages of the silicon chip and the printed polymer sensors is demonstrated for low cost smart packaging with internet-of-things connectivity. In the system, the silicon chip, as the general part, performs wireless energy harvesting, sensor signal acquisition, data processing and transmission through mature standard interfaces. The functions, form factor, and substrate of the printed polymer sensors can be customized according to the packaging requirements. To prove the feasibility, a 13.56 MHz radio frequency identification (RFID) chip with multi-sensor interface is designed and taped out. Ammonia and anti-open sensors are fabricated using the same conducting polymer (PEDOT:PSS) through solution printing processes. After characterization of their performance individually, a flexible smart packaging system is implemented with packed pork by integrating the RFID chip and the sensors onto a packaging film. Both the product quality and the integrity of the packaging are able to be conveniently inspected with a smartphone.","author":[{"dropping-particle":"","family":"Zhou","given":"Haoyu","non-dropping-particle":"","parse-names":false,"suffix":""},{"dropping-particle":"","family":"Li","given":"Siying","non-dropping-particle":"","parse-names":false,"suffix":""},{"dropping-particle":"","family":"Chen","given":"Sujie","non-dropping-particle":"","parse-names":false,"suffix":""},{"dropping-particle":"","family":"Zhang","given":"Qiuqi","non-dropping-particle":"","parse-names":false,"suffix":""},{"dropping-particle":"","family":"Liu","given":"Wenjiang","non-dropping-particle":"","parse-names":false,"suffix":""},{"dropping-particle":"","family":"Guo","given":"Xiaojun","non-dropping-particle":"","parse-names":false,"suffix":""}],"container-title":"IEEE Sensors Journal","id":"ITEM-2","issue":"9","issued":{"date-parts":[["2020","5","1"]]},"page":"5004-5011","publisher":"Institute of Electrical and Electronics Engineers Inc.","title":"Enabling Low Cost Flexible Smart Packaging System with Internet-of-Things Connectivity via Flexible Hybrid Integration of Silicon RFID Chip and Printed Polymer Sensors","type":"article-journal","volume":"20"},"uris":["http://www.mendeley.com/documents/?uuid=585e6c01-5049-34f1-a89d-ce93c4a5bfa3"]}],"mendeley":{"formattedCitation":"[10], [14]","plainTextFormattedCitation":"[10], [14]","previouslyFormattedCitation":"[10], [14]"},"properties":{"noteIndex":0},"schema":"https://github.com/citation-style-language/schema/raw/master/csl-citation.json"}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[10], [14]</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xml:space="preserve">,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{"citationItems":[{"id":"ITEM-1","itemData":{"ISSN":"0022-1147","author":[{"dropping-particle":"","family":"Kumar","given":"P","non-dropping-particle":"","parse-names":false,"suffix":""},{"dropping-particle":"","family":"Reinitz","given":"H W","non-dropping-particle":"","parse-names":false,"suffix":""},{"dropping-particle":"","family":"Simunovic","given":"J","non-dropping-particle":"","parse-names":false,"suffix":""},{"dropping-particle":"","family":"Sandeep","given":"K P","non-dropping-particle":"","parse-names":false,"suffix":""},{"dropping-particle":"","family":"Franzon","given":"P D","non-dropping-particle":"","parse-names":false,"suffix":""}],"container-title":"Journal of Food Science","id":"ITEM-1","issue":"8","issued":{"date-parts":[["2009"]]},"page":"R101-R106","publisher":"Wiley Online Library","title":"Overview of RFID technology and its applications in the food industry","type":"article-journal","volume":"74"},"uris":["http://www.mendeley.com/documents/?uuid=a334b7a4-5dc0-4902-a57b-12581b1c62bc"]},{"id":"ITEM-2","itemData":{"ISBN":"1119991870","author":[{"dropping-particle":"","family":"Finkenzeller","given":"Klaus","non-dropping-particle":"","parse-names":false,"suffix":""}],"id":"ITEM-2","issued":{"date-parts":[["2010"]]},"publisher":"John wiley &amp; sons","title":"RFID handbook: fundamentals and applications in contactless smart cards, radio frequency identification and near-field communication","type":"book"},"uris":["http://www.mendeley.com/documents/?uuid=20d19743-88e0-4a6b-8516-ad71923e989c"]}],"mendeley":{"formattedCitation":"[15], [16]","plainTextFormattedCitation":"[15], [16]","previouslyFormattedCitation":"[15], [16]"},"properties":{"noteIndex":0},"schema":"https://github.com/citation-style-language/schema/raw/master/csl-citation.json"}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[15], [16]</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In this study, a passive HF RFID tag is designed, manufactured, and validated.</w:t>
      </w:r>
    </w:p>
    <w:p w14:paraId="00A173B4" w14:textId="77777777" w:rsidR="00383C89" w:rsidRPr="00167707" w:rsidRDefault="00383C89" w:rsidP="00435924">
      <w:pPr>
        <w:pStyle w:val="IOPText"/>
        <w:ind w:firstLine="0"/>
        <w:rPr>
          <w:rFonts w:asciiTheme="minorHAnsi" w:hAnsiTheme="minorHAnsi" w:cstheme="minorHAnsi"/>
          <w:sz w:val="24"/>
          <w:szCs w:val="24"/>
        </w:rPr>
      </w:pPr>
    </w:p>
    <w:tbl>
      <w:tblPr>
        <w:tblW w:w="0" w:type="auto"/>
        <w:jc w:val="center"/>
        <w:tblBorders>
          <w:top w:val="single" w:sz="8" w:space="0" w:color="auto"/>
          <w:bottom w:val="single" w:sz="8" w:space="0" w:color="auto"/>
        </w:tblBorders>
        <w:tblLook w:val="04A0" w:firstRow="1" w:lastRow="0" w:firstColumn="1" w:lastColumn="0" w:noHBand="0" w:noVBand="1"/>
      </w:tblPr>
      <w:tblGrid>
        <w:gridCol w:w="3384"/>
        <w:gridCol w:w="2530"/>
      </w:tblGrid>
      <w:tr w:rsidR="00167707" w:rsidRPr="00167707" w14:paraId="282472F6" w14:textId="77777777" w:rsidTr="006320DE">
        <w:trPr>
          <w:jc w:val="center"/>
        </w:trPr>
        <w:tc>
          <w:tcPr>
            <w:tcW w:w="3384" w:type="dxa"/>
            <w:tcBorders>
              <w:bottom w:val="single" w:sz="4" w:space="0" w:color="auto"/>
            </w:tcBorders>
            <w:shd w:val="clear" w:color="auto" w:fill="auto"/>
            <w:vAlign w:val="center"/>
          </w:tcPr>
          <w:p w14:paraId="4CE07C8F"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Category</w:t>
            </w:r>
          </w:p>
        </w:tc>
        <w:tc>
          <w:tcPr>
            <w:tcW w:w="2530" w:type="dxa"/>
            <w:tcBorders>
              <w:bottom w:val="single" w:sz="4" w:space="0" w:color="auto"/>
            </w:tcBorders>
            <w:shd w:val="clear" w:color="auto" w:fill="auto"/>
            <w:vAlign w:val="center"/>
          </w:tcPr>
          <w:p w14:paraId="5B174E51"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Frequency Range</w:t>
            </w:r>
          </w:p>
        </w:tc>
      </w:tr>
      <w:tr w:rsidR="00167707" w:rsidRPr="00167707" w14:paraId="441481B3" w14:textId="77777777" w:rsidTr="006320DE">
        <w:trPr>
          <w:jc w:val="center"/>
        </w:trPr>
        <w:tc>
          <w:tcPr>
            <w:tcW w:w="3384" w:type="dxa"/>
            <w:shd w:val="clear" w:color="auto" w:fill="auto"/>
            <w:vAlign w:val="center"/>
          </w:tcPr>
          <w:p w14:paraId="195B12AC"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Low Frequency (LF)</w:t>
            </w:r>
          </w:p>
        </w:tc>
        <w:tc>
          <w:tcPr>
            <w:tcW w:w="2530" w:type="dxa"/>
            <w:shd w:val="clear" w:color="auto" w:fill="auto"/>
            <w:vAlign w:val="center"/>
          </w:tcPr>
          <w:p w14:paraId="55E81904"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 xml:space="preserve">125-134 </w:t>
            </w:r>
            <w:proofErr w:type="spellStart"/>
            <w:r w:rsidRPr="00167707">
              <w:rPr>
                <w:rFonts w:asciiTheme="minorHAnsi" w:hAnsiTheme="minorHAnsi" w:cstheme="minorHAnsi"/>
                <w:sz w:val="24"/>
                <w:szCs w:val="24"/>
              </w:rPr>
              <w:t>KHz</w:t>
            </w:r>
            <w:proofErr w:type="spellEnd"/>
          </w:p>
        </w:tc>
      </w:tr>
      <w:tr w:rsidR="00167707" w:rsidRPr="00167707" w14:paraId="6CA3EB38" w14:textId="77777777" w:rsidTr="006320DE">
        <w:trPr>
          <w:jc w:val="center"/>
        </w:trPr>
        <w:tc>
          <w:tcPr>
            <w:tcW w:w="3384" w:type="dxa"/>
            <w:shd w:val="clear" w:color="auto" w:fill="auto"/>
            <w:vAlign w:val="center"/>
          </w:tcPr>
          <w:p w14:paraId="61C0824C"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High Frequency (HF)</w:t>
            </w:r>
          </w:p>
        </w:tc>
        <w:tc>
          <w:tcPr>
            <w:tcW w:w="2530" w:type="dxa"/>
            <w:shd w:val="clear" w:color="auto" w:fill="auto"/>
            <w:vAlign w:val="center"/>
          </w:tcPr>
          <w:p w14:paraId="31538862"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13.56-15.55 MHz</w:t>
            </w:r>
          </w:p>
        </w:tc>
      </w:tr>
      <w:tr w:rsidR="00167707" w:rsidRPr="00167707" w14:paraId="446919D9" w14:textId="77777777" w:rsidTr="006320DE">
        <w:trPr>
          <w:jc w:val="center"/>
        </w:trPr>
        <w:tc>
          <w:tcPr>
            <w:tcW w:w="3384" w:type="dxa"/>
            <w:shd w:val="clear" w:color="auto" w:fill="auto"/>
            <w:vAlign w:val="center"/>
          </w:tcPr>
          <w:p w14:paraId="6783B874"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Ultra-High Frequency (UHF)</w:t>
            </w:r>
          </w:p>
        </w:tc>
        <w:tc>
          <w:tcPr>
            <w:tcW w:w="2530" w:type="dxa"/>
            <w:shd w:val="clear" w:color="auto" w:fill="auto"/>
            <w:vAlign w:val="center"/>
          </w:tcPr>
          <w:p w14:paraId="434836BF" w14:textId="77777777" w:rsidR="00383C89" w:rsidRPr="00167707" w:rsidRDefault="00383C89" w:rsidP="00435924">
            <w:pPr>
              <w:pStyle w:val="IOPText"/>
              <w:keepNext/>
              <w:rPr>
                <w:rFonts w:asciiTheme="minorHAnsi" w:hAnsiTheme="minorHAnsi" w:cstheme="minorHAnsi"/>
                <w:sz w:val="24"/>
                <w:szCs w:val="24"/>
              </w:rPr>
            </w:pPr>
            <w:r w:rsidRPr="00167707">
              <w:rPr>
                <w:rFonts w:asciiTheme="minorHAnsi" w:hAnsiTheme="minorHAnsi" w:cstheme="minorHAnsi"/>
                <w:sz w:val="24"/>
                <w:szCs w:val="24"/>
              </w:rPr>
              <w:t>865-956 MHz</w:t>
            </w:r>
          </w:p>
        </w:tc>
      </w:tr>
    </w:tbl>
    <w:p w14:paraId="0F117938"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Table 1. Classification of RFID tags working frequency range</w:t>
      </w:r>
    </w:p>
    <w:p w14:paraId="2C641596"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Conventionally, an antenna can be fabricated using subtractive techniques like etching and photolithography but due to its complex processing steps, and the need of high-cost machinery and infrastructure, Additive Manufacturing technique - Printed Electronics (PE) is preferred and chosen. PE is a deposition technique of a functional material/ inks (metal, polymers, dielectrics, etc.) on a substrate (flexible, rigid, stretchable, free-form) with the help of either conventional (screen, gravure, etc.) or a digital printing (inkjet, Aerosol Jet</w:t>
      </w:r>
      <w:r w:rsidRPr="00167707">
        <w:rPr>
          <w:rFonts w:asciiTheme="minorHAnsi" w:hAnsiTheme="minorHAnsi" w:cstheme="minorHAnsi"/>
          <w:sz w:val="24"/>
          <w:szCs w:val="24"/>
          <w:vertAlign w:val="superscript"/>
        </w:rPr>
        <w:t>®</w:t>
      </w:r>
      <w:r w:rsidRPr="00167707">
        <w:rPr>
          <w:rFonts w:asciiTheme="minorHAnsi" w:hAnsiTheme="minorHAnsi" w:cstheme="minorHAnsi"/>
          <w:sz w:val="24"/>
          <w:szCs w:val="24"/>
        </w:rPr>
        <w:t xml:space="preserve">) technique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ISSN":"2212-8271","author":[{"dropping-particle":"","family":"Machiels","given":"Jarne","non-dropping-particle":"","parse-names":false,"suffix":""},{"dropping-particle":"","family":"Verma","given":"Akash","non-dropping-particle":"","parse-names":false,"suffix":""},{"dropping-particle":"","family":"Appeltans","given":"Raf","non-dropping-particle":"","parse-names":false,"suffix":""},{"dropping-particle":"","family":"Buntinx","given":"Mieke","non-dropping-particle":"","parse-names":false,"suffix":""},{"dropping-particle":"","family":"Ferraris","given":"Eleonora","non-dropping-particle":"","parse-names":false,"suffix":""},{"dropping-particle":"","family":"Deferme","given":"Wim","non-dropping-particle":"","parse-names":false,"suffix":""}],"container-title":"Procedia CIRP","id":"ITEM-1","issued":{"date-parts":[["2021"]]},"page":"115-120","publisher":"Elsevier","title":"Printed Electronics (PE) As An enabling Technology To Realize Flexible Mass Customized Smart Applications","type":"article-journal","volume":"96"},"uris":["http://www.mendeley.com/documents/?uuid=d308da47-c7cc-4c53-bc81-b1ff972f5b3d"]}],"mendeley":{"formattedCitation":"[17]","plainTextFormattedCitation":"[17]","previouslyFormattedCitation":"[17]"},"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[17]</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xml:space="preserve">. </w:t>
      </w:r>
    </w:p>
    <w:p w14:paraId="169CF6D5"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 xml:space="preserve">There have been already many recent developments where cellulose fibres based paper is being used as a substrate for PE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{"citationItems":[{"id":"ITEM-1","itemData":{"DOI":"10.1021/acsami.6b04854","abstract":"Building electronic devices on ubiquitous paper substrates has recently drawn extensive attention due to its light weight, low cost, environmental friendliness, and ease of fabrication. Recently, a myriad of advancements have been made to improve the performance of paper electronics for various applications, such as basic electronic components, energy storage devices, generators, antennas, and electronic circuits. This review aims to summarize this progress and discuss different perspectives of paper electronics as well as the remaining challenges yet to be overcome in this field. Other aspects included in this review are the fundamental characteristics of paper, modification of paper with functional materials, and various methods for device fabrication.","author":[{"dropping-particle":"","family":"Lin","given":"Yang","non-dropping-particle":"","parse-names":false,"suffix":""},{"dropping-particle":"","family":"Gritsenko","given":"Dmitry","non-dropping-particle":"","parse-names":false,"suffix":""},{"dropping-particle":"","family":"Liu","given":"Qian","non-dropping-particle":"","parse-names":false,"suffix":""},{"dropping-particle":"","family":"Lu","given":"Xiaonan","non-dropping-particle":"","parse-names":false,"suffix":""},{"dropping-particle":"","family":"Xu","given":"Jie","non-dropping-particle":"","parse-names":false,"suffix":""}],"id":"ITEM-1","issued":{"date-parts":[["2016"]]},"title":"Recent Advancements in Functionalized Paper-Based Electronics","type":"article-journal"},"uris":["http://www.mendeley.com/documents/?uuid=558630db-1e50-3eda-9428-616d2aa5175b"]}],"mendeley":{"formattedCitation":"[18]","plainTextFormattedCitation":"[18]","previouslyFormattedCitation":"[18]"},"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[18]</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xml:space="preserve">. Such a paper can be referred to as “smart paper”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{"citationItems":[{"id":"ITEM-1","itemData":{"DOI":"10.1002/adma.201004692","ISSN":"09359648","PMID":"21433116","abstract":"Paper is ubiquitous in everyday life and a truly low-cost substrate. The use of paper substrates could be extended even further, if electronic applications would be applied next to or below the printed graphics. However, applying electronics on paper is challenging. The paper surface is not only very rough compared to plastics, but is also porous. While this is detrimental for most electronic devices manufactured directly onto paper substrates, there are also approaches that are compatible with the rough and absorptive paper surface. In this review, recent advances and possibilities of these approaches are evaluated and the limitations of paper electronics are discussed. Copyright © 2011 WILEY-VCH Verlag GmbH &amp; Co. KGaA, Weinheim.","author":[{"dropping-particle":"","family":"Tobjörk","given":"Daniel","non-dropping-particle":"","parse-names":false,"suffix":""},{"dropping-particle":"","family":"Österbacka","given":"Ronald","non-dropping-particle":"","parse-names":false,"suffix":""}],"container-title":"Advanced Materials","id":"ITEM-1","issue":"17","issued":{"date-parts":[["2011","5","3"]]},"page":"1935-1961","title":"Paper electronics","type":"article","volume":"23"},"uris":["http://www.mendeley.com/documents/?uuid=9cb23e43-43cf-3201-9ce1-fdcbc858d168"]}],"mendeley":{"formattedCitation":"[8]","plainTextFormattedCitation":"[8]","previouslyFormattedCitation":"[8]"},"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[8]</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xml:space="preserve">. Manufacturing of many active and passive electronic components and devices like sensors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ISSN":"1945-7111","author":[{"dropping-particle":"","family":"Shamkhalichenar","given":"Hamed","non-dropping-particle":"","parse-names":false,"suffix":""},{"dropping-particle":"","family":"Choi","given":"Jin-Woo","non-dropping-particle":"","parse-names":false,"suffix":""}],"container-title":"Journal of The Electrochemical Society","id":"ITEM-1","issue":"5","issued":{"date-parts":[["2017"]]},"page":"B3101","publisher":"IOP Publishing","title":"An inkjet-printed non-enzymatic hydrogen peroxide sensor on paper","type":"article-journal","volume":"164"},"uris":["http://www.mendeley.com/documents/?uuid=78f993d9-cb87-4110-b409-7b3fd2bbd8e9"]},{"id":"ITEM-2","itemData":{"DOI":"10.3390/s18061958","ISSN":"14248220","PMID":"29914190","abstract":"The detailed design considerations for the printed RFID-based sensor system is presented in this paper. Starting from material selection and metallization method, this paper discusses types of RFID-based sensors (single-&amp; dual-tag sensor topologies), design procedures, and performance evaluation methods for the wireless sensor system. The electrical properties of the paper substrates (cellulose-based and synthetic papers) and the silver nano-particle-based conductive film are thoroughly characterized for RF applications up to 8 GHz. The reported technology could potentially set the foundation for truly “green”, low-cost, scalable wireless topologies for autonomous Internet-of-Things (IoT), bio-monitoring, and “smart skin” applications.","author":[{"dropping-particle":"","family":"Kim","given":"Sangkil","non-dropping-particle":"","parse-names":false,"suffix":""},{"dropping-particle":"","family":"Georgiadis","given":"Apostolos","non-dropping-particle":"","parse-names":false,"suffix":""},{"dropping-particle":"","family":"Tentzeris","given":"Manos M.","non-dropping-particle":"","parse-names":false,"suffix":""}],"container-title":"Sensors (Switzerland)","id":"ITEM-2","issue":"6","issued":{"date-parts":[["2018","6","17"]]},"page":"1958","publisher":"MDPI AG","title":"Design of inkjet-printed RFID-based sensor on paper: Single-and dual-tag sensor topologies","type":"article-journal","volume":"18"},"uris":["http://www.mendeley.com/documents/?uuid=8f39deb5-cf0f-314c-a14e-7ba7b9751ded"]}],"mendeley":{"formattedCitation":"[1], [19]","manualFormatting":"[10]","plainTextFormattedCitation":"[1], [19]","previouslyFormattedCitation":"[1], [19]"},"properties":{"noteIndex":0},"schema":"https://github.com/citation-style-language/schema/raw/master/csl-citation.json"}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[10]</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xml:space="preserve">, antennas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ISSN":"2212-8271","author":[{"dropping-particle":"","family":"Machiels","given":"Jarne","non-dropping-particle":"","parse-names":false,"suffix":""},{"dropping-particle":"","family":"Verma","given":"Akash","non-dropping-particle":"","parse-names":false,"suffix":""},{"dropping-particle":"","family":"Appeltans","given":"Raf","non-dropping-particle":"","parse-names":false,"suffix":""},{"dropping-particle":"","family":"Buntinx","given":"Mieke","non-dropping-particle":"","parse-names":false,"suffix":""},{"dropping-particle":"","family":"Ferraris","given":"Eleonora","non-dropping-particle":"","parse-names":false,"suffix":""},{"dropping-particle":"","family":"Deferme","given":"Wim","non-dropping-particle":"","parse-names":false,"suffix":""}],"container-title":"Procedia CIRP","id":"ITEM-1","issued":{"date-parts":[["2021"]]},"page":"115-120","publisher":"Elsevier","title":"Printed Electronics (PE) As An enabling Technology To Realize Flexible Mass Customized Smart Applications","type":"article-journal","volume":"96"},"uris":["http://www.mendeley.com/documents/?uuid=d308da47-c7cc-4c53-bc81-b1ff972f5b3d"]},{"id":"ITEM-2","itemData":{"ISSN":"1687-5869","author":[{"dropping-particle":"","family":"Mansour","given":"A M","non-dropping-particle":"","parse-names":false,"suffix":""},{"dropping-particle":"","family":"Shehata","given":"N","non-dropping-particle":"","parse-names":false,"suffix":""},{"dropping-particle":"","family":"Hamza","given":"B M","non-dropping-particle":"","parse-names":false,"suffix":""},{"dropping-particle":"","family":"Rizk","given":"M R M","non-dropping-particle":"","parse-names":false,"suffix":""}],"container-title":"International Journal of Antennas and Propagation","id":"ITEM-2","issued":{"date-parts":[["2015"]]},"publisher":"Hindawi","title":"Efficient design of flexible and low cost paper-based inkjet-printed antenna","type":"article-journal","volume":"2015"},"uris":["http://www.mendeley.com/documents/?uuid=fe311551-7211-48a4-939f-09412b285cf4"]},{"id":"ITEM-3","itemData":{"ISSN":"1996-1944","author":[{"dropping-particle":"","family":"Machiels","given":"Jarne","non-dropping-particle":"","parse-names":false,"suffix":""},{"dropping-particle":"","family":"Appeltans","given":"Raf","non-dropping-particle":"","parse-names":false,"suffix":""},{"dropping-particle":"","family":"Bauer","given":"Dieter Klaus","non-dropping-particle":"","parse-names":false,"suffix":""},{"dropping-particle":"","family":"Segers","given":"Elien","non-dropping-particle":"","parse-names":false,"suffix":""},{"dropping-particle":"","family":"Henckens","given":"Zander","non-dropping-particle":"","parse-names":false,"suffix":""},{"dropping-particle":"","family":"Rompaey","given":"Wouter","non-dropping-particle":"Van","parse-names":false,"suffix":""},{"dropping-particle":"","family":"Adons","given":"Dimitri","non-dropping-particle":"","parse-names":false,"suffix":""},{"dropping-particle":"","family":"Peeters","given":"Roos","non-dropping-particle":"","parse-names":false,"suffix":""},{"dropping-particle":"","family":"Geiβler","given":"Marie","non-dropping-particle":"","parse-names":false,"suffix":""},{"dropping-particle":"","family":"Kuehnoel","given":"Katrin","non-dropping-particle":"","parse-names":false,"suffix":""}],"container-title":"Materials","id":"ITEM-3","issue":"19","issued":{"date-parts":[["2021"]]},"page":"5500","publisher":"MDPI","title":"Screen Printed Antennas on Fiber-Based Substrates for Sustainable HF RFID Assisted E-Fulfilment Smart Packaging","type":"article-journal","volume":"14"},"uris":["http://www.mendeley.com/documents/?uuid=ead46611-41ea-4944-a854-29a92ab60ade"]}],"mendeley":{"formattedCitation":"[17], [20], [21]","plainTextFormattedCitation":"[17], [20], [21]","previouslyFormattedCitation":"[17], [20], [21]"},"properties":{"noteIndex":0},"schema":"https://github.com/citation-style-language/schema/raw/master/csl-citation.json"}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[17], [20], [21]</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xml:space="preserve">, batteries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{"citationItems":[{"id":"ITEM-1","itemData":{"DOI":"10.1021/nl901852h","ISSN":"15306984","PMID":"19739594","abstract":"Conducting polymers for battery applications have been subject to numerous investigations during the last two decades. However, the functional charging rates and the cycling stabilities have so far been found to be Insufficient for practical applications. These shortcomings can, at least partially, be explained by the fact that thick layers of the conducting polymers have been used to obtain sufficient capacities of the batteries. In the present letter, we introduce a novel nanostructured high-surface area electrode material for energy storage applications composed of cellulose fibers of algal origin Individually coated with a 50 nm thin layer of polypyrrole. Our results show the hitherto highest reported charge capacities and charging rates for an all polymer paper-based battery. The composite conductive paper material is shown to have a specific surface area of 80 m2 g 1 and batteries based on this material can be charged with currents as high as 600 mA cm 2 with only 6% loss in capacity over 100 subsequent charge and discharge cycles. The aqueous-based batteries, which are entirely based on cellulose and polypyrrole and exhibit charge capacities between 25 and 33 mAh g 1 or 38-50 mAh g 1 per weight of the active material, open up new possibilities for the production of environmentally friendly, cost efficient, up-scalable and lightweight energy storage systems. © 2009 American Chemical Society.","author":[{"dropping-particle":"","family":"Nyström","given":"Gustav","non-dropping-particle":"","parse-names":false,"suffix":""},{"dropping-particle":"","family":"Razaq","given":"Aamir","non-dropping-particle":"","parse-names":false,"suffix":""},{"dropping-particle":"","family":"Strømme","given":"Maria","non-dropping-particle":"","parse-names":false,"suffix":""},{"dropping-particle":"","family":"Nyholm","given":"Leif","non-dropping-particle":"","parse-names":false,"suffix":""},{"dropping-particle":"","family":"Mihranyan","given":"Albert","non-dropping-particle":"","parse-names":false,"suffix":""}],"container-title":"Nano Letters","id":"ITEM-1","issue":"10","issued":{"date-parts":[["2009","10","14"]]},"page":"3635-3639","publisher":" American Chemical Society","title":"Ultrafast all-polymer paper-based batteries","type":"article-journal","volume":"9"},"uris":["http://www.mendeley.com/documents/?uuid=95b2d10d-d73a-3fb1-be69-ff98f1307610"]}],"mendeley":{"formattedCitation":"[22]","plainTextFormattedCitation":"[22]","previouslyFormattedCitation":"[22]"},"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[22]</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xml:space="preserve">, transistors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{"citationItems":[{"id":"ITEM-1","itemData":{"DOI":"10.1002/aelm.201700275","ISSN":"2199160X","abstract":"Over the past decade, inkjet technology has been well recognized for the manufacturing of products that include “printing beyond colors.” This micrometer-scale precise technology provides a straightforward approach toward judicious deposition of electronically functional material inks on various substrates over relatively large areas, for printed/flexible electronics. The technology promotes upscalability and has become a renowned process tool for fabricating electronic devices in the field of printed/flexible electronics. Here, the fabrication of printed thin-film transistors (TFT) on cheap coated paper substrate using inkjet technology is reported. For developing the TFT layer stack conductive nanoparticle inks, a polymeric dielectric ink and a p-type organic semiconductor ink are employed. The coating on the paper provides several advantages for fabrication process of TFTs; for example, control over ink spreading. This control of ink spreading can directly influence the fabrication of interdigitated source/drain (S/D) electrodes for TFTs, when a top gate bottom contact architecture is considered. This results in better manufacturing yields and promising electrical performance, which are also the focus of this research. The all inkjet-printed TFTs on paper exhibit electrical performance with maximum S/D current ranging to 170 nA, charge carrier mobility of 0.087 cm2 V−1 s−1, and current on/off ratio of 330.","author":[{"dropping-particle":"","family":"Mitra","given":"Kalyan Yoti","non-dropping-particle":"","parse-names":false,"suffix":""},{"dropping-particle":"","family":"Polomoshnov","given":"Maxim","non-dropping-particle":"","parse-names":false,"suffix":""},{"dropping-particle":"","family":"Martínez-Domingo","given":"Carme","non-dropping-particle":"","parse-names":false,"suffix":""},{"dropping-particle":"","family":"Mitra","given":"Dana","non-dropping-particle":"","parse-names":false,"suffix":""},{"dropping-particle":"","family":"Ramon","given":"Eloi","non-dropping-particle":"","parse-names":false,"suffix":""},{"dropping-particle":"","family":"Baumann","given":"Reinhard R.","non-dropping-particle":"","parse-names":false,"suffix":""}],"container-title":"Advanced Electronic Materials","id":"ITEM-1","issue":"12","issued":{"date-parts":[["2017","12","1"]]},"page":"1700275","publisher":"Blackwell Publishing Ltd","title":"Fully Inkjet-Printed Thin-Film Transistor Array Manufactured on Paper Substrate for Cheap Electronic Applications","type":"article-journal","volume":"3"},"uris":["http://www.mendeley.com/documents/?uuid=bdc6f38f-56ba-305e-a0d4-131ef1127554"]}],"mendeley":{"formattedCitation":"[23]","plainTextFormattedCitation":"[23]","previouslyFormattedCitation":"[23]"},"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[23]</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xml:space="preserve">, electrochromic displays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{"citationItems":[{"id":"ITEM-1","itemData":{"DOI":"10.1109/RFID.2013.6548144","ISBN":"9781467357500","abstract":"In this paper, an inkjet-printed electrochromic (EC) paper display integrated with passive UHF-RFID tag is introduced as a solution for passive electronic shelf labels (ESL). To address the system challenges of the limited power budget of passive UHF-RFID tags and the material aging of EC display, a feedback comparator integrated digital display driver is proposed based on the study of electrochromic, bi-stable and aging features of the EC display. Modularized baseband with different enable conditions and clock domains is implemented in the system design level. Moreover, to maintain the system functions when the input power is lower than the display refresh power, a duty-cycled power management unit (PMU) is activated to reduce the load current during energy scavenging and drive the display in short intervals, enabling the fast charging of the voltage rectifier and the correct output of the regulated supply for the core circuit. The design is fabricated in a 0.18-um CMOS process with an area of 2.25 mm2. Fed with EPC C1G2 protocol write command, experiments demonstrate correct refresh of EC display with 4 cm2 effective area. System sensitivity at the antenna reference point is basically immune to the display load. Further improvements can be achieved after careful chip-to-antenna impedance matching and PMU efficiency optimization. © 2013 IEEE.","author":[{"dropping-particle":"","family":"Shen","given":"Jue","non-dropping-particle":"","parse-names":false,"suffix":""},{"dropping-particle":"","family":"Xie","given":"Li","non-dropping-particle":"","parse-names":false,"suffix":""},{"dropping-particle":"","family":"Mao","given":"Jia","non-dropping-particle":"","parse-names":false,"suffix":""},{"dropping-particle":"","family":"Zheng","given":"Lirong","non-dropping-particle":"","parse-names":false,"suffix":""}],"container-title":"2013 IEEE International Conference on RFID, RFID 2013","id":"ITEM-1","issued":{"date-parts":[["2013"]]},"page":"118-123","title":"A passive UHF-RFID tag with inkjet-printed electrochromic paper display","type":"paper-conference"},"uris":["http://www.mendeley.com/documents/?uuid=97dcf8bf-ffbb-3839-901c-69c3ba12c3d2"]}],"mendeley":{"formattedCitation":"[24]","plainTextFormattedCitation":"[24]","previouslyFormattedCitation":"[24]"},"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[24]</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xml:space="preserve">, solar cells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{"citationItems":[{"id":"ITEM-1","itemData":{"DOI":"10.1039/C5TA01752A","ISSN":"2050-7488","abstract":"Nowadays there is a strong demand for intelligent packaging to provide comfort, welfare and security to owners, vendors and consumers by allowing them to know the contents and interact with the goods. This is of particular relevance for low cost, fully disposable and recyclable products, such as identification tags and medical diagnostic tests, and devices for analysis and/or quality control in food and pharmaceutical industries. However, the increase of complexity and processing capacity requires continuous power and can be addressed by the combined use of a small disposable battery, charged by a disposable solar cell, which is able to work under indoor lighting. Herein, we show a proof-of-concept of the pioneering production of thin-film amorphous silicon (a-Si:H) solar cells with an efficiency of 4% by plasma enhanced chemical vapour deposition (PECVD) on liquid packaging cardboard (LPC), which is commonly used in the food and beverage industries. Such accomplishment put us one step closer to this revolution by providing a flexible, renewable and extremely cheap autonomous energy packaging system. Moreover, such Si thin films take advantage of their good performance at low-light levels, which also makes them highly desirable for cheap mobile indoor applications.","author":[{"dropping-particle":"","family":"Vicente","given":"António","non-dropping-particle":"","parse-names":false,"suffix":""},{"dropping-particle":"","family":"Águas","given":"Hugo","non-dropping-particle":"","parse-names":false,"suffix":""},{"dropping-particle":"","family":"Mateus","given":"Tiago","non-dropping-particle":"","parse-names":false,"suffix":""},{"dropping-particle":"","family":"Araújo","given":"Andreia","non-dropping-particle":"","parse-names":false,"suffix":""},{"dropping-particle":"","family":"Lyubchyk","given":"Andriy","non-dropping-particle":"","parse-names":false,"suffix":""},{"dropping-particle":"","family":"Siitonen","given":"Simo","non-dropping-particle":"","parse-names":false,"suffix":""},{"dropping-particle":"","family":"Fortunato","given":"Elvira","non-dropping-particle":"","parse-names":false,"suffix":""},{"dropping-particle":"","family":"Martins","given":"Rodrigo","non-dropping-particle":"","parse-names":false,"suffix":""}],"container-title":"Journal of Materials Chemistry A","id":"ITEM-1","issue":"25","issued":{"date-parts":[["2015"]]},"page":"13226-13236","publisher":"The Royal Society of Chemistry","title":"Solar cells for self-sustainable intelligent packaging","type":"article-journal","volume":"3"},"uris":["http://www.mendeley.com/documents/?uuid=e92361d7-5b31-4db6-9c51-e5e5473e411b"]}],"mendeley":{"formattedCitation":"[25]","plainTextFormattedCitation":"[25]","previouslyFormattedCitation":"[25]"},"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[25]</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etc. have reported with paper as a chosen substrate. The applications of such devices range from different industrial and commercial sectors.</w:t>
      </w:r>
    </w:p>
    <w:p w14:paraId="1EB60CF7"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 xml:space="preserve">Printing of RFID antenna using conductive metal-based silver (Ag) ink on paper substrates implementing different printing techniques has been investigated previously. Considering digital inkjet printing, K. </w:t>
      </w:r>
      <w:proofErr w:type="spellStart"/>
      <w:r w:rsidRPr="00167707">
        <w:rPr>
          <w:rFonts w:asciiTheme="minorHAnsi" w:hAnsiTheme="minorHAnsi" w:cstheme="minorHAnsi"/>
          <w:sz w:val="24"/>
          <w:szCs w:val="24"/>
        </w:rPr>
        <w:t>Sangkil</w:t>
      </w:r>
      <w:proofErr w:type="spellEnd"/>
      <w:r w:rsidRPr="00167707">
        <w:rPr>
          <w:rFonts w:asciiTheme="minorHAnsi" w:hAnsiTheme="minorHAnsi" w:cstheme="minorHAnsi"/>
          <w:sz w:val="24"/>
          <w:szCs w:val="24"/>
        </w:rPr>
        <w:t xml:space="preserve"> et al., show the capability of inkjet printing of microwave active/passive systems on cellulose and synthetic papers for Internet-of-Things (IoT) and “Smart-skin” applications.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{"citationItems":[{"id":"ITEM-1","itemData":{"DOI":"10.3390/electronics9101636","ISSN":"2079-9292","abstract":"&lt;p&gt;The newly developed research area of inkjet-printed radio frequency (RF) electronics on cellulose-based and synthetic paper substrates is introduced in this paper. This review paper presents the electrical properties of the paper substrates, the printed silver nanoparticle-based thin films, the dielectric layers, and the catalyst-based metallization process. Numerous inkjet-printed microwave passive/ative systems on paper, such as a printed radio frequency identification (RFID) tag, an RFID-enabled sensor utilizing carbon nanotubes (CNTs), a substrate-integrated waveguide (SIW), fully printed vias, an autonomous solar-powered beacon oscillator (active antenna), and artificial magnetic conductors (AMC), are discussed. The reported technology could potentially act as the foundation for true “green” low-cost scalable wireless topologies for autonomous Internet-of-Things (IoT), bio-monitoring, and “smart skin” applications.&lt;/p&gt;","author":[{"dropping-particle":"","family":"Kim","given":"Sangkil","non-dropping-particle":"","parse-names":false,"suffix":""}],"container-title":"Electronics","id":"ITEM-1","issue":"10","issued":{"date-parts":[["2020","10","4"]]},"page":"1636","publisher":"Multidisciplinary Digital Publishing Institute","title":"Inkjet-Printed Electronics on Paper for RF Identification (RFID) and Sensing","type":"article-journal","volume":"9"},"uris":["http://www.mendeley.com/documents/?uuid=7d1ee440-b16f-31d3-8203-0814882710c5"]},{"id":"ITEM-2","itemData":{"DOI":"10.3390/s18061958","ISSN":"14248220","PMID":"29914190","abstract":"The detailed design considerations for the printed RFID-based sensor system is presented in this paper. Starting from material selection and metallization method, this paper discusses types of RFID-based sensors (single-&amp; dual-tag sensor topologies), design procedures, and performance evaluation methods for the wireless sensor system. The electrical properties of the paper substrates (cellulose-based and synthetic papers) and the silver nano-particle-based conductive film are thoroughly characterized for RF applications up to 8 GHz. The reported technology could potentially set the foundation for truly “green”, low-cost, scalable wireless topologies for autonomous Internet-of-Things (IoT), bio-monitoring, and “smart skin” applications.","author":[{"dropping-particle":"","family":"Kim","given":"Sangkil","non-dropping-particle":"","parse-names":false,"suffix":""},{"dropping-particle":"","family":"Georgiadis","given":"Apostolos","non-dropping-particle":"","parse-names":false,"suffix":""},{"dropping-particle":"","family":"Tentzeris","given":"Manos M.","non-dropping-particle":"","parse-names":false,"suffix":""}],"container-title":"Sensors (Switzerland)","id":"ITEM-2","issue":"6","issued":{"date-parts":[["2018","6","17"]]},"page":"1958","publisher":"MDPI AG","title":"Design of inkjet-printed RFID-based sensor on paper: Single-and dual-tag sensor topologies","type":"article-journal","volume":"18"},"uris":["http://www.mendeley.com/documents/?uuid=8f39deb5-cf0f-314c-a14e-7ba7b9751ded"]}],"mendeley":{"formattedCitation":"[1], [26]","plainTextFormattedCitation":"[1], [26]","previouslyFormattedCitation":"[1], [26]"},"properties":{"noteIndex":0},"schema":"https://github.com/citation-style-language/schema/raw/master/csl-citation.json"}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[1], [26]</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xml:space="preserve">. </w:t>
      </w:r>
      <w:proofErr w:type="spellStart"/>
      <w:r w:rsidRPr="00167707">
        <w:rPr>
          <w:rFonts w:asciiTheme="minorHAnsi" w:hAnsiTheme="minorHAnsi" w:cstheme="minorHAnsi"/>
          <w:sz w:val="24"/>
          <w:szCs w:val="24"/>
        </w:rPr>
        <w:t>L.Vasileiso</w:t>
      </w:r>
      <w:proofErr w:type="spellEnd"/>
      <w:r w:rsidRPr="00167707">
        <w:rPr>
          <w:rFonts w:asciiTheme="minorHAnsi" w:hAnsiTheme="minorHAnsi" w:cstheme="minorHAnsi"/>
          <w:sz w:val="24"/>
          <w:szCs w:val="24"/>
        </w:rPr>
        <w:t xml:space="preserve"> et al., claim to be the first to use inkjet printing on the paper towards the first integrated wireless sensor network infrastructure using RFID-enabled sensor nodes for autonomous wearable sensing applications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{"citationItems":[{"id":"ITEM-1","itemData":{"DOI":"10.1109/JPROC.2010.2049622","ISSN":"00189219","abstract":"This paper discusses the evolution towards the first integrated radio-frequency identification (RFID)-enabled wireless sensor network infrastructure using ultra-high frequency/radio frequency (UHF/RF) RFID-enabled sensor nodes and inkjet-printed electronics technologies on flexible and paper substrates for the first time ever. The first sections highlight the unique capabilities of inkjet printed electronics as well as the benefits of using paper as the ultra-low-cost, conformal and environmentally friendly substrate for the mass-scale ubiquitous implementation of the first RFID-enabled wireless sensing applications. Various inkjet-printed antenna configurations are presented for enhanced-range compact RFID-enabled sensing platforms in rugged environments up to 7 GHz, followed by the discussion of their 2-D integration with integrated circuit (IC) and sensors on paper. This integration is extended to a power-scavenging smart-shoe batteryless integrated RFID module on paper that could be used for autonomous wearable sensing applications with enhanced range. The paper concludes discussing the details for establishing for the first time an asynchronous wireless link between the aforementioned RFID-tags and a widely used commercial wireless sensor network (WSN) mote using a simplified protocol; a paramount step that could potentially create ubiquitous ultra-low-cost sensor networks and large-scale RFID implementations eliminating the need of expensive RFID reader infrastructure and linking RFIDs to the mature level of WSNs. © 2006 IEEE.","author":[{"dropping-particle":"","family":"Lakafosis","given":"Vasileios","non-dropping-particle":"","parse-names":false,"suffix":""},{"dropping-particle":"","family":"Rida","given":"Amin","non-dropping-particle":"","parse-names":false,"suffix":""},{"dropping-particle":"","family":"Vyas","given":"Rushi","non-dropping-particle":"","parse-names":false,"suffix":""},{"dropping-particle":"","family":"Yang","given":"Li","non-dropping-particle":"","parse-names":false,"suffix":""},{"dropping-particle":"","family":"Nikolaou","given":"Symeon","non-dropping-particle":"","parse-names":false,"suffix":""},{"dropping-particle":"","family":"Tentzeris","given":"Manos M.","non-dropping-particle":"","parse-names":false,"suffix":""}],"container-title":"Proceedings of the IEEE","id":"ITEM-1","issue":"9","issued":{"date-parts":[["2010"]]},"page":"1601-1609","publisher":"Institute of Electrical and Electronics Engineers Inc.","title":"Progress towards the first wireless sensor networks consisting of inkjet-printed, paper-based RFID-enabled sensor tags","type":"article-journal","volume":"98"},"uris":["http://www.mendeley.com/documents/?uuid=e2f61eed-756c-3201-98af-5d14511ecc0f"]}],"mendeley":{"formattedCitation":"[27]","plainTextFormattedCitation":"[27]","previouslyFormattedCitation":"[27]"},"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[27]</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xml:space="preserve">. A. Rida et al., also used inkjet printing on flexible low-cost paper substrates for RFID and WSN applications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{"citationItems":[{"id":"ITEM-1","itemData":{"DOI":"10.1109/MAP.2009.5251188","ISSN":"1045-9243","author":[{"dropping-particle":"","family":"Rida","given":"A.","non-dropping-particle":"","parse-names":false,"suffix":""},{"dropping-particle":"","family":"Li Yang","given":"","non-dropping-particle":"","parse-names":false,"suffix":""},{"dropping-particle":"","family":"Vyas","given":"R.","non-dropping-particle":"","parse-names":false,"suffix":""},{"dropping-particle":"","family":"Tentzeris","given":"M.M.","non-dropping-particle":"","parse-names":false,"suffix":""}],"container-title":"IEEE Antennas and Propagation Magazine","id":"ITEM-1","issue":"3","issued":{"date-parts":[["2009","6"]]},"page":"13-23","title":"Conductive Inkjet-Printed Antennas on Flexible Low-Cost Paper-Based Substrates for RFID and WSN Applications","type":"article-journal","volume":"51"},"uris":["http://www.mendeley.com/documents/?uuid=f74c4adf-afbd-3068-8930-2402170e427c"]}],"mendeley":{"formattedCitation":"[28]","plainTextFormattedCitation":"[28]","previouslyFormattedCitation":"[28]"},"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[28]</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xml:space="preserve">. Other conventional techniques like Screen Printing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ISSN":"2058-8585","author":[{"dropping-particle":"","family":"Pereira","given":"Alexandre","non-dropping-particle":"","parse-names":false,"suffix":""},{"dropping-particle":"","family":"Bergeret","given":"Emmanuel","non-dropping-particle":"","parse-names":false,"suffix":""},{"dropping-particle":"","family":"Benzaim","given":"Oussama","non-dropping-particle":"","parse-names":false,"suffix":""},{"dropping-particle":"","family":"Routin","given":"Julien","non-dropping-particle":"","parse-names":false,"suffix":""},{"dropping-particle":"","family":"Haon","given":"Olivier","non-dropping-particle":"","parse-names":false,"suffix":""},{"dropping-particle":"","family":"Tournon","given":"Laurent","non-dropping-particle":"","parse-names":false,"suffix":""},{"dropping-particle":"","family":"Coppard","given":"Romain","non-dropping-particle":"","parse-names":false,"suffix":""},{"dropping-particle":"","family":"Depres","given":"Gaël","non-dropping-particle":"","parse-names":false,"suffix":""}],"container-title":"Flexible and Printed Electronics","id":"ITEM-1","issue":"1","issued":{"date-parts":[["2018"]]},"page":"14003","publisher":"IOP Publishing","title":"Near-field communication tag development on a paper substrate—application to cold chain monitoring","type":"article-journal","volume":"3"},"uris":["http://www.mendeley.com/documents/?uuid=994c335f-675d-4f91-a479-8b137f5a4e9f"]},{"id":"ITEM-2","itemData":{"ISSN":"2469-7281","author":[{"dropping-particle":"","family":"Li","given":"Xiaotian","non-dropping-particle":"","parse-names":false,"suffix":""},{"dropping-particle":"","family":"Sidén","given":"Johan","non-dropping-particle":"","parse-names":false,"suffix":""},{"dropping-particle":"","family":"Andersson","given":"Henrik","non-dropping-particle":"","parse-names":false,"suffix":""},{"dropping-particle":"","family":"Schön","given":"Thomas","non-dropping-particle":"","parse-names":false,"suffix":""}],"container-title":"IEEE Journal of Radio Frequency Identification","id":"ITEM-2","issue":"3","issued":{"date-parts":[["2018"]]},"page":"118-126","publisher":"IEEE","title":"A paper-based screen printed HF RFID reader antenna system","type":"article-journal","volume":"2"},"uris":["http://www.mendeley.com/documents/?uuid=d7ddea89-4f0a-493b-b8d7-dcb756f50074"]},{"id":"ITEM-3","itemData":{"ISSN":"0921-5107","author":[{"dropping-particle":"","family":"Janeczek","given":"Kamil","non-dropping-particle":"","parse-names":false,"suffix":""},{"dropping-particle":"","family":"Jakubowska","given":"Małgorzata","non-dropping-particle":"","parse-names":false,"suffix":""},{"dropping-particle":"","family":"Młożniak","given":"Anna","non-dropping-particle":"","parse-names":false,"suffix":""},{"dropping-particle":"","family":"Kozioł","given":"Grażyna","non-dropping-particle":"","parse-names":false,"suffix":""}],"container-title":"Materials Science and Engineering: B","id":"ITEM-3","issue":"15","issued":{"date-parts":[["2012"]]},"page":"1336-1342","publisher":"Elsevier","title":"Thermal characterization of screen printed conductive pastes for RFID antennas","type":"article-journal","volume":"177"},"uris":["http://www.mendeley.com/documents/?uuid=9bba18a4-7c1b-4804-9a3f-9a3398681171"]},{"id":"ITEM-4","itemData":{"ISSN":"2053-1583","author":[{"dropping-particle":"","family":"Jaakkola","given":"Kaarle","non-dropping-particle":"","parse-names":false,"suffix":""},{"dropping-particle":"","family":"Ermolov","given":"Vladimir","non-dropping-particle":"","parse-names":false,"suffix":""},{"dropping-particle":"","family":"Karagiannidis","given":"P G","non-dropping-particle":"","parse-names":false,"suffix":""},{"dropping-particle":"","family":"Hodge","given":"S A","non-dropping-particle":"","parse-names":false,"suffix":""},{"dropping-particle":"","family":"Lombardi","given":"Lucia","non-dropping-particle":"","parse-names":false,"suffix":""},{"dropping-particle":"","family":"Zhang","given":"Xiao","non-dropping-particle":"","parse-names":false,"suffix":""},{"dropping-particle":"","family":"Grenman","given":"R","non-dropping-particle":"","parse-names":false,"suffix":""},{"dropping-particle":"","family":"Sandberg","given":"Henrik","non-dropping-particle":"","parse-names":false,"suffix":""},{"dropping-particle":"","family":"Lombardo","given":"Antonio","non-dropping-particle":"","parse-names":false,"suffix":""},{"dropping-particle":"","family":"Ferrari","given":"Andrea C","non-dropping-particle":"","parse-names":false,"suffix":""}],"container-title":"2D Materials","id":"ITEM-4","issue":"1","issued":{"date-parts":[["2019"]]},"page":"15019","publisher":"IOP Publishing","title":"Screen-printed and spray coated graphene-based RFID transponders","type":"article-journal","volume":"7"},"uris":["http://www.mendeley.com/documents/?uuid=1d3f2a06-cbcf-467a-b6c2-39fba6d369c3"]}],"mendeley":{"formattedCitation":"[29]–[32]","plainTextFormattedCitation":"[29]–[32]","previouslyFormattedCitation":"[29]–[32]"},"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[29]–[32]</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xml:space="preserve">, Flexographic Printing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DOI":"10.1109/TAP.2013.2281742","author":[{"dropping-particle":"","family":"Vena","given":"Arnaud","non-dropping-particle":"","parse-names":false,"suffix":""},{"dropping-particle":"","family":"Perret","given":"Etienne","non-dropping-particle":"","parse-names":false,"suffix":""},{"dropping-particle":"","family":"Tedjini","given":"Smail","non-dropping-particle":"","parse-names":false,"suffix":""},{"dropping-particle":"","family":"Eymin Petot Tourtollet","given":"Guy","non-dropping-particle":"","parse-names":false,"suffix":""},{"dropping-particle":"","family":"Delattre","given":"Anastasia","non-dropping-particle":"","parse-names":false,"suffix":""},{"dropping-particle":"","family":"Garet","given":"Frédéric","non-dropping-particle":"","parse-names":false,"suffix":""},{"dropping-particle":"","family":"Boutant","given":"Yann","non-dropping-particle":"","parse-names":false,"suffix":""}],"container-title":"IEEE Transactions on Antennas and Propagation","id":"ITEM-1","issue":"12","issued":{"date-parts":[["2013"]]},"page":"5868-5877","title":"Design of Chipless RFID Tags Printed on Paper by Flexography","type":"article-journal","volume":"61"},"uris":["http://www.mendeley.com/documents/?uuid=2207f8de-ae8b-4c84-bfa1-cd159ed7558a"]},{"id":"ITEM-2","itemData":{"author":[{"dropping-particle":"","family":"Kharrat","given":"I","non-dropping-particle":"","parse-names":false,"suffix":""},{"dropping-particle":"","family":"Eymin Petot Tourtollet","given":"G","non-dropping-particle":"","parse-names":false,"suffix":""},{"dropping-particle":"","family":"Duchamp","given":"J-M.","non-dropping-particle":"","parse-names":false,"suffix":""},{"dropping-particle":"","family":"Benech","given":"Ph.","non-dropping-particle":"","parse-names":false,"suffix":""},{"dropping-particle":"","family":"Xavier","given":"P","non-dropping-particle":"","parse-names":false,"suffix":""},{"dropping-particle":"","family":"Vuong","given":"T-P.","non-dropping-particle":"","parse-names":false,"suffix":""}],"container-title":"2013 7th European Conference on Antennas and Propagation (EuCAP)","id":"ITEM-2","issued":{"date-parts":[["2013"]]},"page":"3199-3202","title":"Design and realization of printed on paper antennas","type":"paper-conference"},"uris":["http://www.mendeley.com/documents/?uuid=2089451a-8d41-4706-b1c6-55b121cd2ee9"]}],"mendeley":{"formattedCitation":"[33], [34]","plainTextFormattedCitation":"[33], [34]","previouslyFormattedCitation":"[33], [34]"},"properties":{"noteIndex":0},"schema":"https://github.com/citation-style-language/schema/raw/master/csl-citation.json"}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[33], [34]</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xml:space="preserve"> and Gravure Printing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{"citationItems":[{"id":"ITEM-1","itemData":{"DOI":"10.1038/srep05387","ISSN":"2045-2322","abstract":"Integration of sensing capabilities with an interactive signage through wireless communication is enabling the development of smart packaging wherein wireless (13.56 MHz) power transmission is used to interlock the smart packaging with a wireless (13.56 MHz) reader or a smart phone. Assembly of the necessary componentry for smart packaging on plastic or paper foils is limited by the manufacturing costs involved with Si based technologies. Here, the issue of manufacturing cost for smart packaging has been obviated by materials that allow R2R (roll-to-roll) gravure in combination with R2R coating processes to be employed. R2R gravure was used to print the wireless power transmission device, called rectenna (antenna, diode and capacitor) and humidity sensor on poly(ethylene terephtalate) (PET) films while electrochromic signage units were fabricated by R2R coating. The signage units were laminated with the R2R gravure printed rectenna and sensor to complete the prototype smart packaging.","author":[{"dropping-particle":"","family":"Kang","given":"Hwiwon","non-dropping-particle":"","parse-names":false,"suffix":""},{"dropping-particle":"","family":"Park","given":"Hyejin","non-dropping-particle":"","parse-names":false,"suffix":""},{"dropping-particle":"","family":"Park","given":"Yongsu","non-dropping-particle":"","parse-names":false,"suffix":""},{"dropping-particle":"","family":"Jung","given":"Minhoon","non-dropping-particle":"","parse-names":false,"suffix":""},{"dropping-particle":"","family":"Kim","given":"Byung Chul","non-dropping-particle":"","parse-names":false,"suffix":""},{"dropping-particle":"","family":"Wallace","given":"Gordon","non-dropping-particle":"","parse-names":false,"suffix":""},{"dropping-particle":"","family":"Cho","given":"Gyoujin","non-dropping-particle":"","parse-names":false,"suffix":""}],"container-title":"Scientific Reports","id":"ITEM-1","issue":"1","issued":{"date-parts":[["2014"]]},"page":"5387","title":"Fully Roll-to-Roll Gravure Printable Wireless (13.56 MHz) Sensor-Signage Tags for Smart Packaging","type":"article-journal","volume":"4"},"uris":["http://www.mendeley.com/documents/?uuid=4804e59e-de1c-4955-9c60-5bc2799d3e98"]}],"mendeley":{"formattedCitation":"[35]","plainTextFormattedCitation":"[35]","previouslyFormattedCitation":"[35]"},"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[35]</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xml:space="preserve"> were also investigated for similar applications. </w:t>
      </w:r>
    </w:p>
    <w:p w14:paraId="491C336D"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 xml:space="preserve">Xu </w:t>
      </w:r>
      <w:r w:rsidRPr="00167707">
        <w:rPr>
          <w:rFonts w:asciiTheme="minorHAnsi" w:hAnsiTheme="minorHAnsi" w:cstheme="minorHAnsi"/>
          <w:iCs/>
          <w:sz w:val="24"/>
          <w:szCs w:val="24"/>
        </w:rPr>
        <w:t>et al</w:t>
      </w:r>
      <w:r w:rsidRPr="00167707">
        <w:rPr>
          <w:rFonts w:asciiTheme="minorHAnsi" w:hAnsiTheme="minorHAnsi" w:cstheme="minorHAnsi"/>
          <w:i/>
          <w:iCs/>
          <w:sz w:val="24"/>
          <w:szCs w:val="24"/>
        </w:rPr>
        <w:t xml:space="preserve">. </w:t>
      </w:r>
      <w:r w:rsidRPr="00167707">
        <w:rPr>
          <w:rFonts w:asciiTheme="minorHAnsi" w:hAnsiTheme="minorHAnsi" w:cstheme="minorHAnsi"/>
          <w:sz w:val="24"/>
          <w:szCs w:val="24"/>
        </w:rPr>
        <w:t>have printed an RFID antenna with a working frequency of 13.56 MHz using AJ</w:t>
      </w:r>
      <w:r w:rsidRPr="00167707">
        <w:rPr>
          <w:rFonts w:asciiTheme="minorHAnsi" w:eastAsia="Cordia New" w:hAnsiTheme="minorHAnsi" w:cstheme="minorHAnsi"/>
          <w:sz w:val="24"/>
          <w:szCs w:val="24"/>
        </w:rPr>
        <w:t>®</w:t>
      </w:r>
      <w:r w:rsidRPr="00167707">
        <w:rPr>
          <w:rFonts w:asciiTheme="minorHAnsi" w:hAnsiTheme="minorHAnsi" w:cstheme="minorHAnsi"/>
          <w:sz w:val="24"/>
          <w:szCs w:val="24"/>
        </w:rPr>
        <w:t xml:space="preserve">P but with an extra step of electroplating. The electroplating step is an additional step that was implemented on the printed tracks to reduce their printed track resistances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{"citationItems":[{"id":"ITEM-1","itemData":{"DOI":"10.4028/www.scientific.net/KEM.562-565.1417","ISBN":"9783037857397","ISSN":"10139826","abstract":"Radio Frequency Identification (RFID) tag is one of the Automatic Identification technology, its application has been involved in all aspects of daily life. A new micro manufacturing technology called Aerosol Jet® printing is described to fabricate the RFID tag in this paper. The fabrication method of Aerosol Jet printing RFID tag is that print the line using sliver ink as the seed first, and then electroplate copper to increase the line width and thickness to reduce the resistance, thus it would get the higher quality factor Q. The width of seed lines printed is 60 μm with the tip of 250 μm in diameter. The inductance value of RFID tag printed is in the range of 2.87 μH to 2.97 μH, it meets the required value of 2 μH to 6 μH. © 2013 Trans Tech Publications Ltd, Switzerland.","author":[{"dropping-particle":"","family":"Xu","given":"Bulei","non-dropping-particle":"","parse-names":false,"suffix":""},{"dropping-particle":"","family":"Zhao","given":"Yang","non-dropping-particle":"","parse-names":false,"suffix":""},{"dropping-particle":"","family":"Yu","given":"Lingke","non-dropping-particle":"","parse-names":false,"suffix":""},{"dropping-particle":"","family":"Xul","given":"Bing","non-dropping-particle":"","parse-names":false,"suffix":""},{"dropping-particle":"","family":"Zhang","given":"Haoer","non-dropping-particle":"","parse-names":false,"suffix":""},{"dropping-particle":"","family":"Lv","given":"Wenlong","non-dropping-particle":"","parse-names":false,"suffix":""},{"dropping-particle":"","family":"Sun","given":"Daoheng","non-dropping-particle":"","parse-names":false,"suffix":""}],"container-title":"Key Engineering Materials","id":"ITEM-1","issued":{"date-parts":[["2013"]]},"page":"1417-1421","title":"Aerosol jet printing on radio frequency identification tag applications","type":"article-journal","volume":"562-565"},"uris":["http://www.mendeley.com/documents/?uuid=b3f7637d-aab2-4c7f-be45-d0460866449b"]},{"id":"ITEM-2","itemData":{"ISSN":"2212-8271","author":[{"dropping-particle":"","family":"Machiels","given":"Jarne","non-dropping-particle":"","parse-names":false,"suffix":""},{"dropping-particle":"","family":"Verma","given":"Akash","non-dropping-particle":"","parse-names":false,"suffix":""},{"dropping-particle":"","family":"Appeltans","given":"Raf","non-dropping-particle":"","parse-names":false,"suffix":""},{"dropping-particle":"","family":"Buntinx","given":"Mieke","non-dropping-particle":"","parse-names":false,"suffix":""},{"dropping-particle":"","family":"Ferraris","given":"Eleonora","non-dropping-particle":"","parse-names":false,"suffix":""},{"dropping-particle":"","family":"Deferme","given":"Wim","non-dropping-particle":"","parse-names":false,"suffix":""}],"container-title":"Procedia CIRP","id":"ITEM-2","issued":{"date-parts":[["2021"]]},"page":"115-120","publisher":"Elsevier","title":"Printed Electronics (PE) As An enabling Technology To Realize Flexible Mass Customized Smart Applications","type":"article-journal","volume":"96"},"uris":["http://www.mendeley.com/documents/?uuid=d308da47-c7cc-4c53-bc81-b1ff972f5b3d"]}],"mendeley":{"formattedCitation":"[17], [36]","plainTextFormattedCitation":"[17], [36]","previouslyFormattedCitation":"[17], [36]"},"properties":{"noteIndex":0},"schema":"https://github.com/citation-style-language/schema/raw/master/csl-citation.json"}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[17], [36]</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In this study, Aerosol Jet® Printing (AJ®P) is exclusively used as a novel printing technique to realize HF RFID antenna on a paper substrate.</w:t>
      </w:r>
    </w:p>
    <w:p w14:paraId="59EDB250"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i/>
          <w:iCs/>
          <w:sz w:val="24"/>
          <w:szCs w:val="24"/>
        </w:rPr>
        <w:t>Aerosol Jet® Printing (AJ</w:t>
      </w:r>
      <w:r w:rsidRPr="00167707">
        <w:rPr>
          <w:rFonts w:asciiTheme="minorHAnsi" w:hAnsiTheme="minorHAnsi" w:cstheme="minorHAnsi"/>
          <w:sz w:val="24"/>
          <w:szCs w:val="24"/>
          <w:vertAlign w:val="superscript"/>
        </w:rPr>
        <w:t>®</w:t>
      </w:r>
      <w:r w:rsidRPr="00167707">
        <w:rPr>
          <w:rFonts w:asciiTheme="minorHAnsi" w:hAnsiTheme="minorHAnsi" w:cstheme="minorHAnsi"/>
          <w:i/>
          <w:iCs/>
          <w:sz w:val="24"/>
          <w:szCs w:val="24"/>
        </w:rPr>
        <w:t xml:space="preserve">P) </w:t>
      </w:r>
      <w:r w:rsidRPr="00167707">
        <w:rPr>
          <w:rFonts w:asciiTheme="minorHAnsi" w:hAnsiTheme="minorHAnsi" w:cstheme="minorHAnsi"/>
          <w:sz w:val="24"/>
          <w:szCs w:val="24"/>
        </w:rPr>
        <w:t xml:space="preserve">is a non–contact, direct writing printing technique which allows the printing of a wide range of functional materials on many different substrates for any intended design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{"citationItems":[{"id":"ITEM-1","itemData":{"DOI":"10.1155/2012/324380","ISSN":"1687-9503","abstract":"Aerosol-based direct-write refers to the additive process of printing CAD/CAM features from an apparatus which creates a liquid or solid aerosol beam. Direct-write technologies are poised to become useful tools in the microelectronics industry for rapid prototyping of components such as interconnects, sensors, and thin film transistors (TFTs), with new applications for aerosol direct-write being rapidly conceived. This paper aims to review direct-write technologies, with an emphasis on aerosol-based systems. The different currently available state-of-the-art systems such as Aerosol Jet CAB-DW, MCS, and aerodynamic lenses are described. A review and analysis of the physics behind the fluid-particle interactions including Stokes and Saffman force, experimental observations, and how a full understanding of theory and experiments can lead to new technology are presented. Finally, the applications of aerosol direct-write for microelectronics are discussed.","author":[{"dropping-particle":"","family":"Hoey","given":"Justin M.","non-dropping-particle":"","parse-names":false,"suffix":""},{"dropping-particle":"","family":"Lutfurakhmanov","given":"Artur","non-dropping-particle":"","parse-names":false,"suffix":""},{"dropping-particle":"","family":"Schulz","given":"Douglas L.","non-dropping-particle":"","parse-names":false,"suffix":""},{"dropping-particle":"","family":"Akhatov","given":"Iskander S.","non-dropping-particle":"","parse-names":false,"suffix":""}],"container-title":"Journal of Nanotechnology","id":"ITEM-1","issued":{"date-parts":[["2012"]]},"page":"1-22","title":"A Review on Aerosol-Based Direct-Write and Its Applications for Microelectronics","type":"article-journal","volume":"2012"},"uris":["http://www.mendeley.com/documents/?uuid=4a1197a4-16c3-4a84-a7b1-552dcfd58961"]},{"id":"ITEM-2","itemData":{"DOI":"10.1007/s00170-019-03438-2","ISSN":"1433-3015","abstract":"Aerosol Jet Printing (AJP) is an emerging contactless direct write approach aimed at the production of fine features on a wide range of substrates. Originally developed for the manufacture of electronic circuitry, the technology has been explored for a range of applications, including, active and passive electronic components, actuators, sensors, as well as a variety of selective chemical and biological responses. Freeform deposition, coupled with a relatively large stand-off distance, is enabling researchers to produce devices with increased geometric complexity compared to conventional manufacturing or more commonly used direct write approaches. Wide material compatibility, high resolution and independence of orientation have provided novelty in a number of applications when AJP is conducted as a digitally driven approach for integrated manufacture. This overview of the technology will summarise the underlying principles of AJP, review applications of the technology and discuss the hurdles to more widespread industry adoption. Finally, this paper will hypothesise where gains may be realised through this assistive manufacturing process.","author":[{"dropping-particle":"","family":"Wilkinson","given":"N J","non-dropping-particle":"","parse-names":false,"suffix":""},{"dropping-particle":"","family":"Smith","given":"M A A","non-dropping-particle":"","parse-names":false,"suffix":""},{"dropping-particle":"","family":"Kay","given":"R W","non-dropping-particle":"","parse-names":false,"suffix":""},{"dropping-particle":"","family":"Harris","given":"R A","non-dropping-particle":"","parse-names":false,"suffix":""}],"container-title":"The International Journal of Advanced Manufacturing Technology","id":"ITEM-2","issued":{"date-parts":[["2019"]]},"title":"A review of aerosol jet printing—a non-traditional hybrid process for micro-manufacturing","type":"article-journal"},"uris":["http://www.mendeley.com/documents/?uuid=b03be73b-853e-469a-b20b-7c00934e254b"]}],"mendeley":{"formattedCitation":"[37], [38]","plainTextFormattedCitation":"[37], [38]","previouslyFormattedCitation":"[37], [38]"},"properties":{"noteIndex":0},"schema":"https://github.com/citation-style-language/schema/raw/master/csl-citation.json"}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[37], [38]</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xml:space="preserve">. In this printing technique, an “ink”/ functional material is aerosolized into an aerosol of ink droplets which typically have a diameter of 1-5 </w:t>
      </w:r>
      <w:proofErr w:type="spellStart"/>
      <w:r w:rsidRPr="00167707">
        <w:rPr>
          <w:rFonts w:asciiTheme="minorHAnsi" w:hAnsiTheme="minorHAnsi" w:cstheme="minorHAnsi"/>
          <w:sz w:val="24"/>
          <w:szCs w:val="24"/>
        </w:rPr>
        <w:t>μm</w:t>
      </w:r>
      <w:proofErr w:type="spellEnd"/>
      <w:r w:rsidRPr="00167707">
        <w:rPr>
          <w:rFonts w:asciiTheme="minorHAnsi" w:hAnsiTheme="minorHAnsi" w:cstheme="minorHAnsi"/>
          <w:sz w:val="24"/>
          <w:szCs w:val="24"/>
        </w:rPr>
        <w:t xml:space="preserve">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{"citationItems":[{"id":"ITEM-1","itemData":{"DOI":"10.1088/2058-8585/aace28","ISSN":"2058-8585","author":[{"dropping-particle":"","family":"Secor","given":"Ethan B","non-dropping-particle":"","parse-names":false,"suffix":""}],"container-title":"Flexible and Printed Electronics","id":"ITEM-1","issue":"3","issued":{"date-parts":[["2018","9"]]},"page":"035002","title":"Principles of aerosol jet printing","type":"article-journal","volume":"3"},"uris":["http://www.mendeley.com/documents/?uuid=ee29ed6a-4ef4-33f9-a416-96eeb6b83808"]}],"mendeley":{"formattedCitation":"[39]","plainTextFormattedCitation":"[39]","previouslyFormattedCitation":"[39]"},"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[39]</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xml:space="preserve">. The generation of aerosol can be done by an ultrasonic atomizer or pneumatic atomizer depending upon the viscosity of the ink. This aerosol is entrained in the nitrogen gas and transferred to the deposition head. In the deposition head, a sheath gas is introduced which aerodynamically focuses the aerosol for the printing at the substrate beneath the tip by flowing in the co–axial direction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{"citationItems":[{"id":"ITEM-1","itemData":{"author":[{"dropping-particle":"","family":"Smith","given":"Michael","non-dropping-particle":"","parse-names":false,"suffix":""},{"dropping-particle":"","family":"Choi","given":"Yeon Sik","non-dropping-particle":"","parse-names":false,"suffix":""},{"dropping-particle":"","family":"Boughey","given":"Chess","non-dropping-particle":"","parse-names":false,"suffix":""},{"dropping-particle":"","family":"Kar-narayan","given":"Sohini","non-dropping-particle":"","parse-names":false,"suffix":""}],"container-title":"Flexible and printed electronics","id":"ITEM-1","issued":{"date-parts":[["2017"]]},"page":"015004","publisher":"IOP Publishing","title":"Controlling and assessing the quality of aerosol jet printed features for large area and flexible electronics Controlling and assessing the quality of aerosol jet printed features for large area and fl exible electronics","type":"article-journal","volume":"2"},"uris":["http://www.mendeley.com/documents/?uuid=c310044d-3116-456b-9987-f13da687f8b0"]},{"id":"ITEM-2","itemData":{"DOI":"10.1021/am400606y","ISSN":"1944-8244","abstract":"Aerosol jet printing requires control of a number of process parameters, including the flow rate of the carrier gas that transports the aerosol mist to the substrate, the flow rate of the sheath gas that collimates the aerosol into a narrow beam, and the speed of the stage that transports the substrate beneath the beam. In this paper, the influence of process parameters on the geometry of aerosol-jet-printed silver lines is studied with the aim of creating high-resolution conductive lines of high current carrying capacity. A systematic study of process conditions revealed a key parameter: the ratio of the sheath gas flow rate to the carrier gas flow rate, defined here as the focusing ratio. Line width decreases with increasing the focusing ratio and stage speed. Simultaneously, the thickness increases with increasing the focusing ratio but decreases with increasing stage speed. Geometry control also influences the resistance per unit length and single pass printing of low-resistance silver lines is demons...","author":[{"dropping-particle":"","family":"Mahajan","given":"Ankit","non-dropping-particle":"","parse-names":false,"suffix":""},{"dropping-particle":"","family":"Frisbie","given":"C. Daniel","non-dropping-particle":"","parse-names":false,"suffix":""},{"dropping-particle":"","family":"Francis","given":"Lorraine F.","non-dropping-particle":"","parse-names":false,"suffix":""}],"container-title":"ACS Applied Materials &amp; Interfaces","id":"ITEM-2","issue":"11","issued":{"date-parts":[["2013","6","12"]]},"page":"4856-4864","publisher":"American Chemical Society","title":"Optimization of Aerosol Jet Printing for High-Resolution, High-Aspect Ratio Silver Lines","type":"article-journal","volume":"5"},"uris":["http://www.mendeley.com/documents/?uuid=23b9c071-d740-3258-a063-bd5dcf10bf20"]}],"mendeley":{"formattedCitation":"[40], [41]","plainTextFormattedCitation":"[40], [41]","previouslyFormattedCitation":"[40], [41]"},"properties":{"noteIndex":0},"schema":"https://github.com/citation-style-language/schema/raw/master/csl-citation.json"}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[40], [41]</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AJ</w:t>
      </w:r>
      <w:r w:rsidRPr="00167707">
        <w:rPr>
          <w:rFonts w:asciiTheme="minorHAnsi" w:hAnsiTheme="minorHAnsi" w:cstheme="minorHAnsi"/>
          <w:sz w:val="24"/>
          <w:szCs w:val="24"/>
          <w:vertAlign w:val="superscript"/>
        </w:rPr>
        <w:t>®</w:t>
      </w:r>
      <w:r w:rsidRPr="00167707">
        <w:rPr>
          <w:rFonts w:asciiTheme="minorHAnsi" w:hAnsiTheme="minorHAnsi" w:cstheme="minorHAnsi"/>
          <w:sz w:val="24"/>
          <w:szCs w:val="24"/>
        </w:rPr>
        <w:t xml:space="preserve">P allows printing feature sizes of 10 </w:t>
      </w:r>
      <w:proofErr w:type="spellStart"/>
      <w:r w:rsidRPr="00167707">
        <w:rPr>
          <w:rFonts w:asciiTheme="minorHAnsi" w:hAnsiTheme="minorHAnsi" w:cstheme="minorHAnsi"/>
          <w:sz w:val="24"/>
          <w:szCs w:val="24"/>
        </w:rPr>
        <w:t>μm</w:t>
      </w:r>
      <w:proofErr w:type="spellEnd"/>
      <w:r w:rsidRPr="00167707">
        <w:rPr>
          <w:rFonts w:asciiTheme="minorHAnsi" w:hAnsiTheme="minorHAnsi" w:cstheme="minorHAnsi"/>
          <w:sz w:val="24"/>
          <w:szCs w:val="24"/>
        </w:rPr>
        <w:t xml:space="preserve"> to several </w:t>
      </w:r>
      <w:proofErr w:type="spellStart"/>
      <w:r w:rsidRPr="00167707">
        <w:rPr>
          <w:rFonts w:asciiTheme="minorHAnsi" w:hAnsiTheme="minorHAnsi" w:cstheme="minorHAnsi"/>
          <w:sz w:val="24"/>
          <w:szCs w:val="24"/>
        </w:rPr>
        <w:t>millimeters</w:t>
      </w:r>
      <w:proofErr w:type="spellEnd"/>
      <w:r w:rsidRPr="00167707">
        <w:rPr>
          <w:rFonts w:asciiTheme="minorHAnsi" w:hAnsiTheme="minorHAnsi" w:cstheme="minorHAnsi"/>
          <w:sz w:val="24"/>
          <w:szCs w:val="24"/>
        </w:rPr>
        <w:t xml:space="preserve"> and thicknesses of 100 nm to tens of microns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{"citationItems":[{"id":"ITEM-1","itemData":{"author":[{"dropping-particle":"","family":"Smith","given":"Michael","non-dropping-particle":"","parse-names":false,"suffix":""},{"dropping-particle":"","family":"Choi","given":"Yeon Sik","non-dropping-particle":"","parse-names":false,"suffix":""},{"dropping-particle":"","family":"Boughey","given":"Chess","non-dropping-particle":"","parse-names":false,"suffix":""},{"dropping-particle":"","family":"Kar-narayan","given":"Sohini","non-dropping-particle":"","parse-names":false,"suffix":""}],"container-title":"Flexible and printed electronics","id":"ITEM-1","issued":{"date-parts":[["2017"]]},"page":"015004","publisher":"IOP Publishing","title":"Controlling and assessing the quality of aerosol jet printed features for large area and flexible electronics Controlling and assessing the quality of aerosol jet printed features for large area and fl exible electronics","type":"article-journal","volume":"2"},"uris":["http://www.mendeley.com/documents/?uuid=c310044d-3116-456b-9987-f13da687f8b0"]}],"mendeley":{"formattedCitation":"[40]","plainTextFormattedCitation":"[40]","previouslyFormattedCitation":"[40]"},"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[40]</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xml:space="preserve">. Considering this range of resolution, AJP is an ideal choice for printing complex antennas to avoid short circuits. Because of the two different atomizing techniques, (AJ®P) allows printing inks with broad viscosities (1-1000 </w:t>
      </w:r>
      <w:proofErr w:type="spellStart"/>
      <w:r w:rsidRPr="00167707">
        <w:rPr>
          <w:rFonts w:asciiTheme="minorHAnsi" w:hAnsiTheme="minorHAnsi" w:cstheme="minorHAnsi"/>
          <w:sz w:val="24"/>
          <w:szCs w:val="24"/>
        </w:rPr>
        <w:t>cP</w:t>
      </w:r>
      <w:proofErr w:type="spellEnd"/>
      <w:r w:rsidRPr="00167707">
        <w:rPr>
          <w:rFonts w:asciiTheme="minorHAnsi" w:hAnsiTheme="minorHAnsi" w:cstheme="minorHAnsi"/>
          <w:sz w:val="24"/>
          <w:szCs w:val="24"/>
        </w:rPr>
        <w:t>) and materials, like metals (Ag, Cu, Au, etc.), conductive polymers (PEDOT:PSS, PANI), carbon-based resistive materials, dielectrics, biomaterials (</w:t>
      </w:r>
      <w:proofErr w:type="spellStart"/>
      <w:r w:rsidRPr="00167707">
        <w:rPr>
          <w:rFonts w:asciiTheme="minorHAnsi" w:hAnsiTheme="minorHAnsi" w:cstheme="minorHAnsi"/>
          <w:sz w:val="24"/>
          <w:szCs w:val="24"/>
        </w:rPr>
        <w:t>gelatin</w:t>
      </w:r>
      <w:proofErr w:type="spellEnd"/>
      <w:r w:rsidRPr="00167707">
        <w:rPr>
          <w:rFonts w:asciiTheme="minorHAnsi" w:hAnsiTheme="minorHAnsi" w:cstheme="minorHAnsi"/>
          <w:sz w:val="24"/>
          <w:szCs w:val="24"/>
        </w:rPr>
        <w:t xml:space="preserve">, collagen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ISSN":"2212-8271","author":[{"dropping-particle":"","family":"Gibney","given":"Rory","non-dropping-particle":"","parse-names":false,"suffix":""},{"dropping-particle":"","family":"Matthyssen","given":"Steffi","non-dropping-particle":"","parse-names":false,"suffix":""},{"dropping-particle":"","family":"Patterson","given":"Jennifer","non-dropping-particle":"","parse-names":false,"suffix":""},{"dropping-particle":"","family":"Ferraris","given":"Eleonora","non-dropping-particle":"","parse-names":false,"suffix":""},{"dropping-particle":"","family":"Zakaria","given":"Nadia","non-dropping-particle":"","parse-names":false,"suffix":""}],"container-title":"Procedia CIRP","id":"ITEM-1","issued":{"date-parts":[["2017"]]},"page":"56-63","publisher":"Elsevier","title":"The human cornea as a model tissue for additive biomanufacturing: a review","type":"article-journal","volume":"65"},"uris":["http://www.mendeley.com/documents/?uuid=544bf2ed-462e-42cd-85c6-074649e40c0f"]},{"id":"ITEM-2","itemData":{"DOI":"10.3390/polym13172973","ISBN":"2073-4360","abstract":"The development of commercial collagen inks for extrusion-based bioprinting has increased the amount of research on pure collagen bioprinting, i.e., collagen inks not mixed with gelatin, alginate, or other more common biomaterial inks. New printing techniques have also improved the resolution achievable with pure collagen bioprinting. However, the resultant collagen constructs still appear too weak to replicate dense collagenous tissues, such as the cornea. This work aims to demonstrate the first reported case of bioprinted recombinant collagen films with suitable optical and mechanical properties for corneal tissue engineering. The printing technology used, aerosol jet® printing (AJP), is a high-resolution printing method normally used to deposit conductive inks for electronic printing. In this work, AJP was employed to deposit recombinant human collagen type III (RHCIII) in overlapping continuous lines of 60 µm to form thin layers. Layers were repeated up to 764 times to result in a construct that was considered a few hundred microns thick when swollen. Samples were subsequently neutralised and crosslinked using EDC:NHS crosslinking. Nanoindentation and absorbance measurements were conducted, and the results show that the AJP-deposited RHCIII samples possess suitable mechanical and optical properties for corneal tissue engineering: an average effective elastic modulus of 506 ± 173 kPa and transparency ≥87% at all visible wavelengths. Circular dichroism showed that there was some loss of helicity of the collagen due to aerosolisation. SDS-PAGE and pepsin digestion were used to show that while some collagen is degraded due to aerosolisation, it remains an inaccessible substrate for pepsin cleavage.","author":[{"dropping-particle":"","family":"Gibney","given":"Rory","non-dropping-particle":"","parse-names":false,"suffix":""},{"dropping-particle":"","family":"Patterson","given":"Jennifer","non-dropping-particle":"","parse-names":false,"suffix":""},{"dropping-particle":"","family":"Ferraris","given":"Eleonora","non-dropping-particle":"","parse-names":false,"suffix":""}],"container-title":"Polymers ","id":"ITEM-2","issue":"17","issued":{"date-parts":[["2021"]]},"title":"High-Resolution Bioprinting of Recombinant Human Collagen Type III","type":"article","volume":"13"},"uris":["http://www.mendeley.com/documents/?uuid=7e852db7-2b3d-4f49-b3cd-eeb65d80e821"]},{"id":"ITEM-3","itemData":{"DOI":"10.3390/s22197531","ISBN":"1424-8220","abstract":"Pressure sensing is not a new concept and can be applied by using different transduction mechanisms and manufacturing techniques, including printed electronics approaches. However, very limited efforts have been taken to realise pressure sensors fully using additive manufacturing techniques, especially for personalised guide prosthetics in biomedical applications. In this work, we present a novel, fully printed piezoresistive pressure sensor, which was realised by using Aerosol Jet&amp;reg; Printing (AJP) and Screen Printing. AJ&amp;reg;P was specifically chosen to print silver interconnects on a selective laser sintered (SLS) polyamide board as a customised substrate, while piezoresistive electrodes were manually screen-printed on the top of the interconnects as the sensing layer. The sensor was electromechanically tested, and its response was registered upon the application of given signals, in terms of sensitivity, hysteresis, reproducibility, and time drift. When applying a ramping pressure, the sensor showed two different sensitive regions: (i) a highly sensitive region in the range of 0 to 0.12 MPa with an average sensitivity of 106 &amp;Omega;/MPa and a low sensitive zone within 0.12 to 1.25 MPa with an average sensitivity of 7.6 &amp;Omega;/MPa with some indeterminate overlapping regions. Hysteresis was negligible and an electrical resistance deviation of about 14% was observed in time drift experiments. Such performances will satisfy the demands of our application in the biomedical field as a smart prosthetics guide.","author":[{"dropping-particle":"","family":"Verma","given":"Akash","non-dropping-particle":"","parse-names":false,"suffix":""},{"dropping-particle":"","family":"Goos","given":"Ruben","non-dropping-particle":"","parse-names":false,"suffix":""},{"dropping-particle":"","family":"Weerdt","given":"Jurre D","non-dropping-particle":"","parse-names":false,"suffix":""},{"dropping-particle":"","family":"Pelgrims","given":"Patrick","non-dropping-particle":"","parse-names":false,"suffix":""},{"dropping-particle":"","family":"Ferraris","given":"Eleonora","non-dropping-particle":"","parse-names":false,"suffix":""}],"container-title":"Sensors","id":"ITEM-3","issue":"19","issued":{"date-parts":[["2022"]]},"title":"Design, Fabrication, and Testing of a Fully 3D-Printed Pressure Sensor Using a Hybrid Printing Approach","type":"article","volume":"22"},"uris":["http://www.mendeley.com/documents/?uuid=6b9e86ae-ca5e-4ee3-a2c6-94625ce2e224"]},{"id":"ITEM-4","itemData":{"ISSN":"2212-8271","author":[{"dropping-particle":"","family":"Seiti","given":"Miriam","non-dropping-particle":"","parse-names":false,"suffix":""},{"dropping-particle":"","family":"Ginestra","given":"Paola Serena","non-dropping-particle":"","parse-names":false,"suffix":""},{"dropping-particle":"","family":"Verma","given":"Akash","non-dropping-particle":"","parse-names":false,"suffix":""},{"dropping-particle":"","family":"Ceretti","given":"Elisabetta","non-dropping-particle":"","parse-names":false,"suffix":""},{"dropping-particle":"","family":"Ferraris","given":"Eleonora","non-dropping-particle":"","parse-names":false,"suffix":""}],"container-title":"Procedia CIRP","id":"ITEM-4","issued":{"date-parts":[["2022"]]},"page":"174-179","publisher":"Elsevier","title":"Aerosol Jet® Printing on stereolithography resin substrates for in-vitro dual bioreactor sensing","type":"article-journal","volume":"110"},"uris":["http://www.mendeley.com/documents/?uuid=e6de43b1-f618-445f-aa9d-f2aaf200df19"]},{"id":"ITEM-5","itemData":{"ISSN":"1758-5090","author":[{"dropping-particle":"","family":"Seiti","given":"Miriam","non-dropping-particle":"","parse-names":false,"suffix":""},{"dropping-particle":"","family":"Ginestra","given":"Paola","non-dropping-particle":"","parse-names":false,"suffix":""},{"dropping-particle":"","family":"Ferraro","given":"Rosalba Monica","non-dropping-particle":"","parse-names":false,"suffix":""},{"dropping-particle":"","family":"Ceretti","given":"Elisabetta","non-dropping-particle":"","parse-names":false,"suffix":""},{"dropping-particle":"","family":"Ferraris","given":"Eleonora","non-dropping-particle":"","parse-names":false,"suffix":""}],"container-title":"Biofabrication","id":"ITEM-5","issue":"2","issued":{"date-parts":[["2020"]]},"page":"25024","publisher":"IOP Publishing","title":"Nebulized jet-based printing of bio-electrical scaffolds for neural tissue engineering: a feasibility study","type":"article-journal","volume":"12"},"uris":["http://www.mendeley.com/documents/?uuid=4146851d-5aac-45ab-a3ed-134dec1b1fa1"]}],"mendeley":{"formattedCitation":"[42]–[46]","plainTextFormattedCitation":"[42]–[46]","previouslyFormattedCitation":"[42]–[46]"},"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[42]–[46]</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xml:space="preserve">), etc. Furthermore, because of the adjustable stand–off distance, i.e. the distance between the nozzle and the substrate, it allows printing directly on 3D/free-formed surfaces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{"citationItems":[{"id":"ITEM-1","itemData":{"DOI":"10.1002/adma.201504958","ISSN":"09359648","abstract":"Aerosol Jet printing is a unique CAD driven, Digital Manufacturing technique for creating miniaturised electronic circuits and components. The process works with a wide range of functional materials: conductors, semi-conductors, resistors, dielectrics and encapsulation materials are printed on to virtually any surface material. With no physical contact with the substrate by any portion of the tool other than the deposition stream, conformal writing is easily achieved. Therefore the process can print complex 3D electronic circuits, components and devices. Furthermore, the fine feature sizes produced allow advanced packaging of discrete SMDs such as integrated circuits, MEMS and sensors onto 3D parts. Ongoing research is investigating combining 3D Aerosol Jet printing with traditional RP/RM processes to create parts with novel functionality. For example 3D circuits and devices can be printed on SLS, SLA or other RP/RM produced parts. This paper will outline the basics of the Aerosol Jet technology and review the state-of-the-art related to 3D printing. Information will be presented on applications developed with a new 5-axis Aerosol Jet print system. The potential for adding functionality such as sensing and memory will be shown.","author":[{"dropping-particle":"","family":"Hedges","given":"Martin","non-dropping-particle":"","parse-names":false,"suffix":""},{"dropping-particle":"","family":"Marin","given":"Aaron Borras","non-dropping-particle":"","parse-names":false,"suffix":""}],"container-title":"WHITEPAPER - Optomec","id":"ITEM-1","issued":{"date-parts":[["2012"]]},"page":"14-15","title":"3D Aerosol Jet® Printing - Adding Electronics Functionality to RP/RM","type":"article-journal"},"uris":["http://www.mendeley.com/documents/?uuid=3145e602-0490-4549-9cf2-67798b7bf899"]}],"mendeley":{"formattedCitation":"[47]","plainTextFormattedCitation":"[47]","previouslyFormattedCitation":"[47]"},"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[47]</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Many different factors in AJ®P affect the line width (</w:t>
      </w:r>
      <w:proofErr w:type="spellStart"/>
      <w:r w:rsidRPr="00167707">
        <w:rPr>
          <w:rFonts w:asciiTheme="minorHAnsi" w:hAnsiTheme="minorHAnsi" w:cstheme="minorHAnsi"/>
          <w:sz w:val="24"/>
          <w:szCs w:val="24"/>
        </w:rPr>
        <w:t>μm</w:t>
      </w:r>
      <w:proofErr w:type="spellEnd"/>
      <w:r w:rsidRPr="00167707">
        <w:rPr>
          <w:rFonts w:asciiTheme="minorHAnsi" w:hAnsiTheme="minorHAnsi" w:cstheme="minorHAnsi"/>
          <w:sz w:val="24"/>
          <w:szCs w:val="24"/>
        </w:rPr>
        <w:t>), printing quality, and the resultant electrical resistance (Ω) of the printed line. Some of the factors are the atomizer gas flow (</w:t>
      </w:r>
      <w:proofErr w:type="spellStart"/>
      <w:r w:rsidRPr="00167707">
        <w:rPr>
          <w:rFonts w:asciiTheme="minorHAnsi" w:hAnsiTheme="minorHAnsi" w:cstheme="minorHAnsi"/>
          <w:sz w:val="24"/>
          <w:szCs w:val="24"/>
        </w:rPr>
        <w:t>sccm</w:t>
      </w:r>
      <w:proofErr w:type="spellEnd"/>
      <w:r w:rsidRPr="00167707">
        <w:rPr>
          <w:rFonts w:asciiTheme="minorHAnsi" w:hAnsiTheme="minorHAnsi" w:cstheme="minorHAnsi"/>
          <w:sz w:val="24"/>
          <w:szCs w:val="24"/>
        </w:rPr>
        <w:t>), the sheath gas flow (</w:t>
      </w:r>
      <w:proofErr w:type="spellStart"/>
      <w:r w:rsidRPr="00167707">
        <w:rPr>
          <w:rFonts w:asciiTheme="minorHAnsi" w:hAnsiTheme="minorHAnsi" w:cstheme="minorHAnsi"/>
          <w:sz w:val="24"/>
          <w:szCs w:val="24"/>
        </w:rPr>
        <w:t>sccm</w:t>
      </w:r>
      <w:proofErr w:type="spellEnd"/>
      <w:r w:rsidRPr="00167707">
        <w:rPr>
          <w:rFonts w:asciiTheme="minorHAnsi" w:hAnsiTheme="minorHAnsi" w:cstheme="minorHAnsi"/>
          <w:sz w:val="24"/>
          <w:szCs w:val="24"/>
        </w:rPr>
        <w:t>), the focusing ratio (sheath gas flow/atomizer gas flow), the plate temperature (°C), the number of printing passes/layers (#), the printing speed (mm/sec), the sintering time (mins), the sintering temperature (°C), the nozzle diameter (</w:t>
      </w:r>
      <w:r w:rsidRPr="00167707">
        <w:rPr>
          <w:rFonts w:ascii="Cambria Math" w:hAnsi="Cambria Math" w:cs="Cambria Math"/>
          <w:sz w:val="24"/>
          <w:szCs w:val="24"/>
        </w:rPr>
        <w:t>⌀</w:t>
      </w:r>
      <w:r w:rsidRPr="00167707">
        <w:rPr>
          <w:rFonts w:asciiTheme="minorHAnsi" w:hAnsiTheme="minorHAnsi" w:cstheme="minorHAnsi"/>
          <w:sz w:val="24"/>
          <w:szCs w:val="24"/>
        </w:rPr>
        <w:t xml:space="preserve">), the stand– off distance (mm)…etc.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{"citationItems":[{"id":"ITEM-1","itemData":{"DOI":"10.1021/am400606y","ISSN":"1944-8244","abstract":"Aerosol jet printing requires control of a number of process parameters, including the flow rate of the carrier gas that transports the aerosol mist to the substrate, the flow rate of the sheath gas that collimates the aerosol into a narrow beam, and the speed of the stage that transports the substrate beneath the beam. In this paper, the influence of process parameters on the geometry of aerosol-jet-printed silver lines is studied with the aim of creating high-resolution conductive lines of high current carrying capacity. A systematic study of process conditions revealed a key parameter: the ratio of the sheath gas flow rate to the carrier gas flow rate, defined here as the focusing ratio. Line width decreases with increasing the focusing ratio and stage speed. Simultaneously, the thickness increases with increasing the focusing ratio but decreases with increasing stage speed. Geometry control also influences the resistance per unit length and single pass printing of low-resistance silver lines is demons...","author":[{"dropping-particle":"","family":"Mahajan","given":"Ankit","non-dropping-particle":"","parse-names":false,"suffix":""},{"dropping-particle":"","family":"Frisbie","given":"C. Daniel","non-dropping-particle":"","parse-names":false,"suffix":""},{"dropping-particle":"","family":"Francis","given":"Lorraine F.","non-dropping-particle":"","parse-names":false,"suffix":""}],"container-title":"ACS Applied Materials &amp; Interfaces","id":"ITEM-1","issue":"11","issued":{"date-parts":[["2013","6","12"]]},"page":"4856-4864","publisher":"American Chemical Society","title":"Optimization of Aerosol Jet Printing for High-Resolution, High-Aspect Ratio Silver Lines","type":"article-journal","volume":"5"},"uris":["http://www.mendeley.com/documents/?uuid=23b9c071-d740-3258-a063-bd5dcf10bf20"]},{"id":"ITEM-2","itemData":{"ISSN":"2212-8271","author":[{"dropping-particle":"","family":"Machiels","given":"Jarne","non-dropping-particle":"","parse-names":false,"suffix":""},{"dropping-particle":"","family":"Verma","given":"Akash","non-dropping-particle":"","parse-names":false,"suffix":""},{"dropping-particle":"","family":"Appeltans","given":"Raf","non-dropping-particle":"","parse-names":false,"suffix":""},{"dropping-particle":"","family":"Buntinx","given":"Mieke","non-dropping-particle":"","parse-names":false,"suffix":""},{"dropping-particle":"","family":"Ferraris","given":"Eleonora","non-dropping-particle":"","parse-names":false,"suffix":""},{"dropping-particle":"","family":"Deferme","given":"Wim","non-dropping-particle":"","parse-names":false,"suffix":""}],"container-title":"Procedia CIRP","id":"ITEM-2","issued":{"date-parts":[["2021"]]},"page":"115-120","publisher":"Elsevier","title":"Printed Electronics (PE) As An enabling Technology To Realize Flexible Mass Customized Smart Applications","type":"article-journal","volume":"96"},"uris":["http://www.mendeley.com/documents/?uuid=d308da47-c7cc-4c53-bc81-b1ff972f5b3d"]},{"id":"ITEM-3","itemData":{"DOI":"10.1088/2058-8585/aace28","ISSN":"2058-8585","author":[{"dropping-particle":"","family":"Secor","given":"Ethan B","non-dropping-particle":"","parse-names":false,"suffix":""}],"container-title":"Flexible and Printed Electronics","id":"ITEM-3","issue":"3","issued":{"date-parts":[["2018","9"]]},"page":"035002","title":"Principles of aerosol jet printing","type":"article-journal","volume":"3"},"uris":["http://www.mendeley.com/documents/?uuid=ee29ed6a-4ef4-33f9-a416-96eeb6b83808"]}],"mendeley":{"formattedCitation":"[17], [39], [41]","plainTextFormattedCitation":"[17], [39], [41]","previouslyFormattedCitation":"[17], [39], [41]"},"properties":{"noteIndex":0},"schema":"https://github.com/citation-style-language/schema/raw/master/csl-citation.json"}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[17], [39], [41]</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xml:space="preserve">. </w:t>
      </w:r>
    </w:p>
    <w:p w14:paraId="0EDE9F7A"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This study is initiated by acquiring and testing 17 fibre-based substrates and conductive silver ink, which are provided by stakeholders in the smart packaging supply chain. First, the influence of paper properties – such as surface roughness of the paper and electrical resistance of the printed ink for Aerosol Jet® printing is investigated. Not only that, mechanical and optical characteristics, along with thermal degradation was considered for the pre-selection of the substrates. A suitable substrate was chosen after considering all the above-mentioned characteristics. for printed electronics are selected based on their printability and ink compatibility performance. Next, conductive silver ink, fibre-based substrate, print design, and print parameters are combined to develop an Aerosol Jet® Printed HF RFID antenna which is validated. The detailed methodology is explained in Figure 1.</w:t>
      </w:r>
    </w:p>
    <w:p w14:paraId="0D98BAD4"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The overall objective of this study is to showcase the capability of Aerosol Jet</w:t>
      </w:r>
      <w:r w:rsidRPr="00167707">
        <w:rPr>
          <w:rFonts w:asciiTheme="minorHAnsi" w:hAnsiTheme="minorHAnsi" w:cstheme="minorHAnsi"/>
          <w:sz w:val="24"/>
          <w:szCs w:val="24"/>
          <w:vertAlign w:val="superscript"/>
        </w:rPr>
        <w:t xml:space="preserve">® </w:t>
      </w:r>
      <w:r w:rsidRPr="00167707">
        <w:rPr>
          <w:rFonts w:asciiTheme="minorHAnsi" w:hAnsiTheme="minorHAnsi" w:cstheme="minorHAnsi"/>
          <w:sz w:val="24"/>
          <w:szCs w:val="24"/>
        </w:rPr>
        <w:t>Printing on rapid prototyping of smart electronics applications (like RFID antenna) on fibre- based substrates such as paper. Since there is very limited literature in the context of Aerosol Jet</w:t>
      </w:r>
      <w:r w:rsidRPr="00167707">
        <w:rPr>
          <w:rFonts w:asciiTheme="minorHAnsi" w:hAnsiTheme="minorHAnsi" w:cstheme="minorHAnsi"/>
          <w:sz w:val="24"/>
          <w:szCs w:val="24"/>
          <w:vertAlign w:val="superscript"/>
        </w:rPr>
        <w:t xml:space="preserve">® </w:t>
      </w:r>
      <w:r w:rsidRPr="00167707">
        <w:rPr>
          <w:rFonts w:asciiTheme="minorHAnsi" w:hAnsiTheme="minorHAnsi" w:cstheme="minorHAnsi"/>
          <w:sz w:val="24"/>
          <w:szCs w:val="24"/>
        </w:rPr>
        <w:t xml:space="preserve">Printing on paper substrates, this study is crucial and will be informative for the PE community. The specific objective aims at the printing of </w:t>
      </w:r>
      <w:proofErr w:type="spellStart"/>
      <w:r w:rsidRPr="00167707">
        <w:rPr>
          <w:rFonts w:asciiTheme="minorHAnsi" w:hAnsiTheme="minorHAnsi" w:cstheme="minorHAnsi"/>
          <w:sz w:val="24"/>
          <w:szCs w:val="24"/>
        </w:rPr>
        <w:t>AgNP</w:t>
      </w:r>
      <w:proofErr w:type="spellEnd"/>
      <w:r w:rsidRPr="00167707">
        <w:rPr>
          <w:rFonts w:asciiTheme="minorHAnsi" w:hAnsiTheme="minorHAnsi" w:cstheme="minorHAnsi"/>
          <w:sz w:val="24"/>
          <w:szCs w:val="24"/>
        </w:rPr>
        <w:t xml:space="preserve"> ink on different fibre-based substrates like paper. Furthermore, the selection of appropriate paper substrates was done based on their surface roughness, thermal withstanding temperature, visual and mechanical properties. The ink-substrate penetration interaction was optically investigated as well to ensure good adhesion of printed deposited ink on the substrates After acquiring the best combinations of ink-substrate, HF RFID antennas for smart packaging were printed and functionality tested. </w:t>
      </w:r>
    </w:p>
    <w:p w14:paraId="374410A3"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This paper is one of the first papers to implement Aerosol Jet</w:t>
      </w:r>
      <w:r w:rsidRPr="00167707">
        <w:rPr>
          <w:rFonts w:asciiTheme="minorHAnsi" w:hAnsiTheme="minorHAnsi" w:cstheme="minorHAnsi"/>
          <w:sz w:val="24"/>
          <w:szCs w:val="24"/>
          <w:vertAlign w:val="superscript"/>
        </w:rPr>
        <w:t xml:space="preserve">® </w:t>
      </w:r>
      <w:r w:rsidRPr="00167707">
        <w:rPr>
          <w:rFonts w:asciiTheme="minorHAnsi" w:hAnsiTheme="minorHAnsi" w:cstheme="minorHAnsi"/>
          <w:sz w:val="24"/>
          <w:szCs w:val="24"/>
        </w:rPr>
        <w:t xml:space="preserve">Printing to prototype and fabricate RFID antennas on a fibre-based substrate. Such studies have the potential for future implementation of Printed Electronics (PE) in sustainable smart packaging </w:t>
      </w:r>
    </w:p>
    <w:p w14:paraId="493F0AD7" w14:textId="77777777" w:rsidR="00383C89" w:rsidRPr="00167707" w:rsidRDefault="00383C89" w:rsidP="00435924">
      <w:pPr>
        <w:pStyle w:val="IOPH1"/>
        <w:jc w:val="both"/>
        <w:rPr>
          <w:rFonts w:asciiTheme="minorHAnsi" w:hAnsiTheme="minorHAnsi" w:cstheme="minorHAnsi"/>
          <w:sz w:val="24"/>
          <w:szCs w:val="24"/>
        </w:rPr>
      </w:pPr>
      <w:r w:rsidRPr="00167707">
        <w:rPr>
          <w:rFonts w:asciiTheme="minorHAnsi" w:hAnsiTheme="minorHAnsi" w:cstheme="minorHAnsi"/>
          <w:sz w:val="24"/>
          <w:szCs w:val="24"/>
          <w:lang w:eastAsia="zh-CN"/>
        </w:rPr>
        <w:t xml:space="preserve">2. </w:t>
      </w:r>
      <w:r w:rsidRPr="00167707">
        <w:rPr>
          <w:rFonts w:asciiTheme="minorHAnsi" w:hAnsiTheme="minorHAnsi" w:cstheme="minorHAnsi"/>
          <w:sz w:val="24"/>
          <w:szCs w:val="24"/>
        </w:rPr>
        <w:t>Materials and Methods</w:t>
      </w:r>
    </w:p>
    <w:p w14:paraId="128FBAD7" w14:textId="77777777" w:rsidR="00383C89" w:rsidRPr="00167707" w:rsidRDefault="00383C89" w:rsidP="00435924">
      <w:pPr>
        <w:pStyle w:val="IOPH2"/>
        <w:jc w:val="both"/>
        <w:rPr>
          <w:rFonts w:asciiTheme="minorHAnsi" w:hAnsiTheme="minorHAnsi" w:cstheme="minorHAnsi"/>
          <w:sz w:val="24"/>
          <w:szCs w:val="24"/>
        </w:rPr>
      </w:pPr>
      <w:r w:rsidRPr="00167707">
        <w:rPr>
          <w:rFonts w:asciiTheme="minorHAnsi" w:hAnsiTheme="minorHAnsi" w:cstheme="minorHAnsi"/>
          <w:sz w:val="24"/>
          <w:szCs w:val="24"/>
        </w:rPr>
        <w:t>2.1 Inks and Substrates</w:t>
      </w:r>
    </w:p>
    <w:p w14:paraId="2EFF90B0"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An aqueous-based silver dispersion (</w:t>
      </w:r>
      <w:proofErr w:type="spellStart"/>
      <w:r w:rsidRPr="00167707">
        <w:rPr>
          <w:rFonts w:asciiTheme="minorHAnsi" w:hAnsiTheme="minorHAnsi" w:cstheme="minorHAnsi"/>
          <w:sz w:val="24"/>
          <w:szCs w:val="24"/>
        </w:rPr>
        <w:t>Metalon</w:t>
      </w:r>
      <w:proofErr w:type="spellEnd"/>
      <w:r w:rsidRPr="00167707">
        <w:rPr>
          <w:rFonts w:asciiTheme="minorHAnsi" w:hAnsiTheme="minorHAnsi" w:cstheme="minorHAnsi"/>
          <w:sz w:val="24"/>
          <w:szCs w:val="24"/>
        </w:rPr>
        <w:t>® JS-A221AE ink (</w:t>
      </w:r>
      <w:proofErr w:type="spellStart"/>
      <w:r w:rsidRPr="00167707">
        <w:rPr>
          <w:rFonts w:asciiTheme="minorHAnsi" w:hAnsiTheme="minorHAnsi" w:cstheme="minorHAnsi"/>
          <w:sz w:val="24"/>
          <w:szCs w:val="24"/>
        </w:rPr>
        <w:t>Novacentrix</w:t>
      </w:r>
      <w:proofErr w:type="spellEnd"/>
      <w:r w:rsidRPr="00167707">
        <w:rPr>
          <w:rFonts w:asciiTheme="minorHAnsi" w:hAnsiTheme="minorHAnsi" w:cstheme="minorHAnsi"/>
          <w:sz w:val="24"/>
          <w:szCs w:val="24"/>
        </w:rPr>
        <w:t xml:space="preserve"> Inc., USA ) was chosen to print silver interconnects and RFID antenna. It is an electrically conductive silver nanoparticle (</w:t>
      </w:r>
      <w:proofErr w:type="spellStart"/>
      <w:r w:rsidRPr="00167707">
        <w:rPr>
          <w:rFonts w:asciiTheme="minorHAnsi" w:hAnsiTheme="minorHAnsi" w:cstheme="minorHAnsi"/>
          <w:sz w:val="24"/>
          <w:szCs w:val="24"/>
        </w:rPr>
        <w:t>AgNPs</w:t>
      </w:r>
      <w:proofErr w:type="spellEnd"/>
      <w:r w:rsidRPr="00167707">
        <w:rPr>
          <w:rFonts w:asciiTheme="minorHAnsi" w:hAnsiTheme="minorHAnsi" w:cstheme="minorHAnsi"/>
          <w:sz w:val="24"/>
          <w:szCs w:val="24"/>
        </w:rPr>
        <w:t xml:space="preserve">) ink, specially designed for the ultrasonic atomization of AJ®P. The viscosity of this complex nanofluid lies in the range of 10-20 </w:t>
      </w:r>
      <w:proofErr w:type="spellStart"/>
      <w:r w:rsidRPr="00167707">
        <w:rPr>
          <w:rFonts w:asciiTheme="minorHAnsi" w:hAnsiTheme="minorHAnsi" w:cstheme="minorHAnsi"/>
          <w:sz w:val="24"/>
          <w:szCs w:val="24"/>
        </w:rPr>
        <w:t>cP</w:t>
      </w:r>
      <w:proofErr w:type="spellEnd"/>
      <w:r w:rsidRPr="00167707">
        <w:rPr>
          <w:rFonts w:asciiTheme="minorHAnsi" w:hAnsiTheme="minorHAnsi" w:cstheme="minorHAnsi"/>
          <w:sz w:val="24"/>
          <w:szCs w:val="24"/>
        </w:rPr>
        <w:t xml:space="preserve"> with a silver content of 50% </w:t>
      </w:r>
      <w:proofErr w:type="spellStart"/>
      <w:r w:rsidRPr="00167707">
        <w:rPr>
          <w:rFonts w:asciiTheme="minorHAnsi" w:hAnsiTheme="minorHAnsi" w:cstheme="minorHAnsi"/>
          <w:sz w:val="24"/>
          <w:szCs w:val="24"/>
        </w:rPr>
        <w:t>wt</w:t>
      </w:r>
      <w:proofErr w:type="spellEnd"/>
      <w:r w:rsidRPr="00167707">
        <w:rPr>
          <w:rFonts w:asciiTheme="minorHAnsi" w:hAnsiTheme="minorHAnsi" w:cstheme="minorHAnsi"/>
          <w:sz w:val="24"/>
          <w:szCs w:val="24"/>
        </w:rPr>
        <w:t xml:space="preserve"> as the filler particle (</w:t>
      </w:r>
      <w:proofErr w:type="spellStart"/>
      <w:r w:rsidRPr="00167707">
        <w:rPr>
          <w:rFonts w:asciiTheme="minorHAnsi" w:hAnsiTheme="minorHAnsi" w:cstheme="minorHAnsi"/>
          <w:sz w:val="24"/>
          <w:szCs w:val="24"/>
        </w:rPr>
        <w:t>AgNPs</w:t>
      </w:r>
      <w:proofErr w:type="spellEnd"/>
      <w:r w:rsidRPr="00167707">
        <w:rPr>
          <w:rFonts w:asciiTheme="minorHAnsi" w:hAnsiTheme="minorHAnsi" w:cstheme="minorHAnsi"/>
          <w:sz w:val="24"/>
          <w:szCs w:val="24"/>
        </w:rPr>
        <w:t xml:space="preserve">). According to the datasheet provided by the manufacturer, the average dispersed particle size of these </w:t>
      </w:r>
      <w:proofErr w:type="spellStart"/>
      <w:r w:rsidRPr="00167707">
        <w:rPr>
          <w:rFonts w:asciiTheme="minorHAnsi" w:hAnsiTheme="minorHAnsi" w:cstheme="minorHAnsi"/>
          <w:sz w:val="24"/>
          <w:szCs w:val="24"/>
        </w:rPr>
        <w:t>AgNPs</w:t>
      </w:r>
      <w:proofErr w:type="spellEnd"/>
      <w:r w:rsidRPr="00167707">
        <w:rPr>
          <w:rFonts w:asciiTheme="minorHAnsi" w:hAnsiTheme="minorHAnsi" w:cstheme="minorHAnsi"/>
          <w:sz w:val="24"/>
          <w:szCs w:val="24"/>
        </w:rPr>
        <w:t xml:space="preserve"> is 35 nm. The sheet resistance of the printed ink on a glass substrate with a thickness of 18 µm is ~ 24.2 </w:t>
      </w:r>
      <w:proofErr w:type="spellStart"/>
      <w:r w:rsidRPr="00167707">
        <w:rPr>
          <w:rFonts w:asciiTheme="minorHAnsi" w:hAnsiTheme="minorHAnsi" w:cstheme="minorHAnsi"/>
          <w:sz w:val="24"/>
          <w:szCs w:val="24"/>
        </w:rPr>
        <w:t>mΩ</w:t>
      </w:r>
      <w:proofErr w:type="spellEnd"/>
      <w:r w:rsidRPr="00167707">
        <w:rPr>
          <w:rFonts w:asciiTheme="minorHAnsi" w:hAnsiTheme="minorHAnsi" w:cstheme="minorHAnsi"/>
          <w:sz w:val="24"/>
          <w:szCs w:val="24"/>
        </w:rPr>
        <w:t>./sq.</w:t>
      </w:r>
    </w:p>
    <w:p w14:paraId="1D5E8DD3"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For the substrates, 17 fibre-based papers were provided by multiple suppliers (stakeholders) in Belgium and Germany. The substrates were different in their value of surface roughness (Ra), thickness (µm), basis weight (g/m</w:t>
      </w:r>
      <w:r w:rsidRPr="00167707">
        <w:rPr>
          <w:rFonts w:asciiTheme="minorHAnsi" w:hAnsiTheme="minorHAnsi" w:cstheme="minorHAnsi"/>
          <w:sz w:val="24"/>
          <w:szCs w:val="24"/>
          <w:vertAlign w:val="superscript"/>
        </w:rPr>
        <w:t>2</w:t>
      </w:r>
      <w:r w:rsidRPr="00167707">
        <w:rPr>
          <w:rFonts w:asciiTheme="minorHAnsi" w:hAnsiTheme="minorHAnsi" w:cstheme="minorHAnsi"/>
          <w:sz w:val="24"/>
          <w:szCs w:val="24"/>
        </w:rPr>
        <w:t xml:space="preserve">), physical and visual appearance, and so on. The surface roughness measurements were measured with a Brucker </w:t>
      </w:r>
      <w:proofErr w:type="spellStart"/>
      <w:r w:rsidRPr="00167707">
        <w:rPr>
          <w:rFonts w:asciiTheme="minorHAnsi" w:hAnsiTheme="minorHAnsi" w:cstheme="minorHAnsi"/>
          <w:sz w:val="24"/>
          <w:szCs w:val="24"/>
        </w:rPr>
        <w:t>Dektak</w:t>
      </w:r>
      <w:proofErr w:type="spellEnd"/>
      <w:r w:rsidRPr="00167707">
        <w:rPr>
          <w:rFonts w:asciiTheme="minorHAnsi" w:hAnsiTheme="minorHAnsi" w:cstheme="minorHAnsi"/>
          <w:sz w:val="24"/>
          <w:szCs w:val="24"/>
        </w:rPr>
        <w:t xml:space="preserve"> XT stylus profilometer, at the IMO-IMEC, Hasselt University, Belgium. Details of all the paper substrates are summarised in Table 5.</w:t>
      </w:r>
    </w:p>
    <w:p w14:paraId="4F73A1FB" w14:textId="77777777" w:rsidR="00383C89" w:rsidRPr="00167707" w:rsidRDefault="00383C89" w:rsidP="00435924">
      <w:pPr>
        <w:pStyle w:val="IOPH2"/>
        <w:jc w:val="both"/>
        <w:rPr>
          <w:rFonts w:asciiTheme="minorHAnsi" w:hAnsiTheme="minorHAnsi" w:cstheme="minorHAnsi"/>
          <w:sz w:val="24"/>
          <w:szCs w:val="24"/>
        </w:rPr>
      </w:pPr>
      <w:r w:rsidRPr="00167707">
        <w:rPr>
          <w:rFonts w:asciiTheme="minorHAnsi" w:hAnsiTheme="minorHAnsi" w:cstheme="minorHAnsi"/>
          <w:sz w:val="24"/>
          <w:szCs w:val="24"/>
        </w:rPr>
        <w:t>2.2.</w:t>
      </w:r>
      <w:r w:rsidRPr="00167707">
        <w:rPr>
          <w:rFonts w:asciiTheme="minorHAnsi" w:hAnsiTheme="minorHAnsi" w:cstheme="minorHAnsi"/>
          <w:sz w:val="24"/>
          <w:szCs w:val="24"/>
        </w:rPr>
        <w:tab/>
        <w:t>The Aerosol Jet® Printing Process</w:t>
      </w:r>
    </w:p>
    <w:p w14:paraId="2219FB38"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An Aerosol Jet® Printer AJ 300 (</w:t>
      </w:r>
      <w:proofErr w:type="spellStart"/>
      <w:r w:rsidRPr="00167707">
        <w:rPr>
          <w:rFonts w:asciiTheme="minorHAnsi" w:hAnsiTheme="minorHAnsi" w:cstheme="minorHAnsi"/>
          <w:sz w:val="24"/>
          <w:szCs w:val="24"/>
        </w:rPr>
        <w:t>Optomec</w:t>
      </w:r>
      <w:proofErr w:type="spellEnd"/>
      <w:r w:rsidRPr="00167707">
        <w:rPr>
          <w:rFonts w:asciiTheme="minorHAnsi" w:hAnsiTheme="minorHAnsi" w:cstheme="minorHAnsi"/>
          <w:sz w:val="24"/>
          <w:szCs w:val="24"/>
        </w:rPr>
        <w:t xml:space="preserve"> Inc, Albuquerque, NM, USA) was used to deposit the mentioned ink on the different sets of substrates. This machine is equipped with an ultrasonic and pneumatic atomization mode. In this research, ultrasonic atomization was adopted. The </w:t>
      </w:r>
      <w:proofErr w:type="spellStart"/>
      <w:r w:rsidRPr="00167707">
        <w:rPr>
          <w:rFonts w:asciiTheme="minorHAnsi" w:hAnsiTheme="minorHAnsi" w:cstheme="minorHAnsi"/>
          <w:sz w:val="24"/>
          <w:szCs w:val="24"/>
        </w:rPr>
        <w:t>Metalon</w:t>
      </w:r>
      <w:proofErr w:type="spellEnd"/>
      <w:r w:rsidRPr="00167707">
        <w:rPr>
          <w:rFonts w:asciiTheme="minorHAnsi" w:hAnsiTheme="minorHAnsi" w:cstheme="minorHAnsi"/>
          <w:sz w:val="24"/>
          <w:szCs w:val="24"/>
        </w:rPr>
        <w:t>® JS-A221AE ink is indeed especially formulated for ultrasonic atomization and its use is ideal with this machine at this setup. ~1 ml of this ink is sufficient to obtain reliable atomization with the ultrasonic method.</w:t>
      </w:r>
      <w:r w:rsidRPr="00167707" w:rsidDel="004B3361">
        <w:rPr>
          <w:rFonts w:asciiTheme="minorHAnsi" w:hAnsiTheme="minorHAnsi" w:cstheme="minorHAnsi"/>
          <w:sz w:val="24"/>
          <w:szCs w:val="24"/>
        </w:rPr>
        <w:t xml:space="preserve"> </w:t>
      </w:r>
      <w:r w:rsidRPr="00167707">
        <w:rPr>
          <w:rFonts w:asciiTheme="minorHAnsi" w:hAnsiTheme="minorHAnsi" w:cstheme="minorHAnsi"/>
          <w:sz w:val="24"/>
          <w:szCs w:val="24"/>
        </w:rPr>
        <w:t>The print nozzle diameter can range from 100 µm to 300 µm. The nozzle diameter (Ø) used in this work was 300 µm, and it was provided by the printer manufacturer. Nitrogen gas (N</w:t>
      </w:r>
      <w:r w:rsidRPr="00167707">
        <w:rPr>
          <w:rFonts w:asciiTheme="minorHAnsi" w:hAnsiTheme="minorHAnsi" w:cstheme="minorHAnsi"/>
          <w:sz w:val="24"/>
          <w:szCs w:val="24"/>
          <w:vertAlign w:val="subscript"/>
        </w:rPr>
        <w:t>2</w:t>
      </w:r>
      <w:r w:rsidRPr="00167707">
        <w:rPr>
          <w:rFonts w:asciiTheme="minorHAnsi" w:hAnsiTheme="minorHAnsi" w:cstheme="minorHAnsi"/>
          <w:sz w:val="24"/>
          <w:szCs w:val="24"/>
        </w:rPr>
        <w:t>) was used as a carrier gas for the transport of the atomized particles for the deposition from the nozzle, as described in the introduction section. The printer can offer a ~20 µm printed line width with a 20 µm pitch size and the thickness of the single printed layer</w:t>
      </w:r>
      <w:r w:rsidRPr="00167707" w:rsidDel="004B3361">
        <w:rPr>
          <w:rFonts w:asciiTheme="minorHAnsi" w:hAnsiTheme="minorHAnsi" w:cstheme="minorHAnsi"/>
          <w:sz w:val="24"/>
          <w:szCs w:val="24"/>
        </w:rPr>
        <w:t xml:space="preserve"> </w:t>
      </w:r>
      <w:r w:rsidRPr="00167707">
        <w:rPr>
          <w:rFonts w:asciiTheme="minorHAnsi" w:hAnsiTheme="minorHAnsi" w:cstheme="minorHAnsi"/>
          <w:sz w:val="24"/>
          <w:szCs w:val="24"/>
        </w:rPr>
        <w:t xml:space="preserve">can range from 100 nm to more than 5 µm, as per the datasheet provided by the manufacturer. The position accuracy and position </w:t>
      </w:r>
      <w:proofErr w:type="spellStart"/>
      <w:r w:rsidRPr="00167707">
        <w:rPr>
          <w:rFonts w:asciiTheme="minorHAnsi" w:hAnsiTheme="minorHAnsi" w:cstheme="minorHAnsi"/>
          <w:sz w:val="24"/>
          <w:szCs w:val="24"/>
        </w:rPr>
        <w:t>repeatabilities</w:t>
      </w:r>
      <w:proofErr w:type="spellEnd"/>
      <w:r w:rsidRPr="00167707">
        <w:rPr>
          <w:rFonts w:asciiTheme="minorHAnsi" w:hAnsiTheme="minorHAnsi" w:cstheme="minorHAnsi"/>
          <w:sz w:val="24"/>
          <w:szCs w:val="24"/>
        </w:rPr>
        <w:t xml:space="preserve"> are ±5 µm &amp; ±2 µm. Sample printing was conducted at room temperature (23°C) in relative humidity of 50 %. The platen temperature (temperature of the printer stage) was also kept at room temperature. All the printed interconnects and electronic circuits were thermally sintered in a conventional thermal oven from Heraeus, DE. The printing experiments were conducted at the Advanced Manufacturing Laboratory (AML), Campus De Nayer, KU Leuven, Belgium.</w:t>
      </w:r>
    </w:p>
    <w:p w14:paraId="59C74F6F" w14:textId="77777777" w:rsidR="00383C89" w:rsidRPr="00167707" w:rsidRDefault="00383C89" w:rsidP="00435924">
      <w:pPr>
        <w:pStyle w:val="IOPH2"/>
        <w:jc w:val="both"/>
        <w:rPr>
          <w:rFonts w:asciiTheme="minorHAnsi" w:hAnsiTheme="minorHAnsi" w:cstheme="minorHAnsi"/>
          <w:sz w:val="24"/>
          <w:szCs w:val="24"/>
        </w:rPr>
      </w:pPr>
      <w:r w:rsidRPr="00167707">
        <w:rPr>
          <w:rFonts w:asciiTheme="minorHAnsi" w:hAnsiTheme="minorHAnsi" w:cstheme="minorHAnsi"/>
          <w:sz w:val="24"/>
          <w:szCs w:val="24"/>
        </w:rPr>
        <w:t>2.3.</w:t>
      </w:r>
      <w:r w:rsidRPr="00167707">
        <w:rPr>
          <w:rFonts w:asciiTheme="minorHAnsi" w:hAnsiTheme="minorHAnsi" w:cstheme="minorHAnsi"/>
          <w:sz w:val="24"/>
          <w:szCs w:val="24"/>
        </w:rPr>
        <w:tab/>
        <w:t>The experimental methodology</w:t>
      </w:r>
    </w:p>
    <w:p w14:paraId="4E3F4916"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An experimental study was conducted to identify a suitable fibre-based substrate out of the 17 acquired papers, as support for the foreseen application, and to get insight into the ideal characteristics of a fibre-based substrate for smart packaging, given a commercially available AJ</w:t>
      </w:r>
      <w:r w:rsidRPr="00167707">
        <w:rPr>
          <w:rFonts w:asciiTheme="minorHAnsi" w:hAnsiTheme="minorHAnsi" w:cstheme="minorHAnsi"/>
          <w:sz w:val="24"/>
          <w:szCs w:val="24"/>
          <w:vertAlign w:val="superscript"/>
        </w:rPr>
        <w:t>®</w:t>
      </w:r>
      <w:r w:rsidRPr="00167707">
        <w:rPr>
          <w:rFonts w:asciiTheme="minorHAnsi" w:hAnsiTheme="minorHAnsi" w:cstheme="minorHAnsi"/>
          <w:sz w:val="24"/>
          <w:szCs w:val="24"/>
        </w:rPr>
        <w:t>P optimized nano-ink along with typically used print parameters. Due to several factors, like surface roughness, porosity, etc, of the substrates, the ink-substrate interaction is indeed different for each combination which is discussed later the section 2.3.2.</w:t>
      </w:r>
    </w:p>
    <w:p w14:paraId="6CE3C32E" w14:textId="77777777" w:rsidR="00383C89" w:rsidRPr="00167707" w:rsidRDefault="00383C89" w:rsidP="00435924">
      <w:pPr>
        <w:pStyle w:val="IOPText"/>
        <w:rPr>
          <w:rFonts w:asciiTheme="minorHAnsi" w:hAnsiTheme="minorHAnsi" w:cstheme="minorHAnsi"/>
          <w:sz w:val="24"/>
          <w:szCs w:val="24"/>
        </w:rPr>
      </w:pPr>
      <w:r w:rsidRPr="00167707" w:rsidDel="00AB46BB">
        <w:rPr>
          <w:rFonts w:asciiTheme="minorHAnsi" w:hAnsiTheme="minorHAnsi" w:cstheme="minorHAnsi"/>
          <w:sz w:val="24"/>
          <w:szCs w:val="24"/>
        </w:rPr>
        <w:t xml:space="preserve"> </w:t>
      </w:r>
      <w:r w:rsidRPr="00167707">
        <w:rPr>
          <w:rFonts w:asciiTheme="minorHAnsi" w:hAnsiTheme="minorHAnsi" w:cstheme="minorHAnsi"/>
          <w:sz w:val="24"/>
          <w:szCs w:val="24"/>
        </w:rPr>
        <w:t>As a first approach, the electrical test circuit was printed on different papers, and their electrical resistance R (Ω) was recorded with a multi-meter and evaluated. Secondly, the interaction ink-substrate was evaluated by analysing the penetration depth of the printed patterns along with the stress tests performed on the printed samples. Other factors like the effect of the sintering on the different papers, the surface roughness of the substrate, printability on the paper, visual &amp; mechanical, and so on were also observed. This methodology facilitated to choose the appropriate substrate for our application (HF RFID antenna).</w:t>
      </w:r>
    </w:p>
    <w:p w14:paraId="78C3B504" w14:textId="77777777" w:rsidR="00383C89" w:rsidRPr="00167707" w:rsidRDefault="00383C89" w:rsidP="00435924">
      <w:pPr>
        <w:pStyle w:val="IOPText"/>
        <w:rPr>
          <w:rFonts w:asciiTheme="minorHAnsi" w:hAnsiTheme="minorHAnsi" w:cstheme="minorHAnsi"/>
          <w:sz w:val="24"/>
          <w:szCs w:val="24"/>
          <w:lang w:val="en-US"/>
        </w:rPr>
      </w:pPr>
    </w:p>
    <w:p w14:paraId="07045DA8" w14:textId="77777777" w:rsidR="00383C89" w:rsidRPr="00167707" w:rsidRDefault="00383C89" w:rsidP="00435924">
      <w:pPr>
        <w:pStyle w:val="IOPText"/>
        <w:rPr>
          <w:rFonts w:asciiTheme="minorHAnsi" w:hAnsiTheme="minorHAnsi" w:cstheme="minorHAnsi"/>
          <w:sz w:val="24"/>
          <w:szCs w:val="24"/>
          <w:lang w:val="en-US"/>
        </w:rPr>
      </w:pPr>
    </w:p>
    <w:p w14:paraId="4D89AB9B" w14:textId="71AE7A2B" w:rsidR="00383C89" w:rsidRPr="00167707" w:rsidRDefault="00383C89" w:rsidP="00435924">
      <w:pPr>
        <w:pStyle w:val="IOPText"/>
        <w:rPr>
          <w:rFonts w:asciiTheme="minorHAnsi" w:hAnsiTheme="minorHAnsi" w:cstheme="minorHAnsi"/>
          <w:sz w:val="24"/>
          <w:szCs w:val="24"/>
          <w:lang w:val="en-US"/>
        </w:rPr>
      </w:pPr>
      <w:r w:rsidRPr="00167707">
        <w:rPr>
          <w:rFonts w:asciiTheme="minorHAnsi" w:hAnsiTheme="minorHAnsi" w:cstheme="minorHAnsi"/>
          <w:noProof/>
          <w:sz w:val="24"/>
          <w:szCs w:val="24"/>
          <w:lang w:val="en-US"/>
        </w:rPr>
        <w:drawing>
          <wp:inline distT="0" distB="0" distL="0" distR="0" wp14:anchorId="7C19C4AC" wp14:editId="6009C3EE">
            <wp:extent cx="3133725" cy="2266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33725" cy="2266950"/>
                    </a:xfrm>
                    <a:prstGeom prst="rect">
                      <a:avLst/>
                    </a:prstGeom>
                    <a:noFill/>
                    <a:ln>
                      <a:noFill/>
                    </a:ln>
                  </pic:spPr>
                </pic:pic>
              </a:graphicData>
            </a:graphic>
          </wp:inline>
        </w:drawing>
      </w:r>
    </w:p>
    <w:p w14:paraId="35892E47" w14:textId="3E327977" w:rsidR="00383C89" w:rsidRPr="00167707" w:rsidRDefault="00383C89" w:rsidP="00435924">
      <w:pPr>
        <w:pStyle w:val="IOPText"/>
        <w:keepNext/>
        <w:rPr>
          <w:rFonts w:asciiTheme="minorHAnsi" w:hAnsiTheme="minorHAnsi" w:cstheme="minorHAnsi"/>
          <w:sz w:val="24"/>
          <w:szCs w:val="24"/>
        </w:rPr>
      </w:pPr>
      <w:r w:rsidRPr="00167707">
        <w:rPr>
          <w:rFonts w:asciiTheme="minorHAnsi" w:hAnsiTheme="minorHAnsi" w:cstheme="minorHAnsi"/>
          <w:noProof/>
          <w:sz w:val="24"/>
          <w:szCs w:val="24"/>
        </w:rPr>
        <w:drawing>
          <wp:inline distT="0" distB="0" distL="0" distR="0" wp14:anchorId="039B0149" wp14:editId="19CBE590">
            <wp:extent cx="2924175" cy="1762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24175" cy="1762125"/>
                    </a:xfrm>
                    <a:prstGeom prst="rect">
                      <a:avLst/>
                    </a:prstGeom>
                    <a:noFill/>
                    <a:ln>
                      <a:noFill/>
                    </a:ln>
                  </pic:spPr>
                </pic:pic>
              </a:graphicData>
            </a:graphic>
          </wp:inline>
        </w:drawing>
      </w:r>
    </w:p>
    <w:p w14:paraId="6AC132E1"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b/>
          <w:bCs/>
          <w:sz w:val="24"/>
          <w:szCs w:val="24"/>
        </w:rPr>
        <w:t xml:space="preserve">Figure </w:t>
      </w:r>
      <w:r w:rsidRPr="00167707">
        <w:rPr>
          <w:rFonts w:asciiTheme="minorHAnsi" w:hAnsiTheme="minorHAnsi" w:cstheme="minorHAnsi"/>
          <w:b/>
          <w:bCs/>
          <w:sz w:val="24"/>
          <w:szCs w:val="24"/>
        </w:rPr>
        <w:fldChar w:fldCharType="begin"/>
      </w:r>
      <w:r w:rsidRPr="00167707">
        <w:rPr>
          <w:rFonts w:asciiTheme="minorHAnsi" w:hAnsiTheme="minorHAnsi" w:cstheme="minorHAnsi"/>
          <w:b/>
          <w:bCs/>
          <w:sz w:val="24"/>
          <w:szCs w:val="24"/>
        </w:rPr>
        <w:instrText xml:space="preserve"> SEQ Figure \* ARABIC </w:instrText>
      </w:r>
      <w:r w:rsidRPr="00167707">
        <w:rPr>
          <w:rFonts w:asciiTheme="minorHAnsi" w:hAnsiTheme="minorHAnsi" w:cstheme="minorHAnsi"/>
          <w:b/>
          <w:bCs/>
          <w:sz w:val="24"/>
          <w:szCs w:val="24"/>
        </w:rPr>
        <w:fldChar w:fldCharType="separate"/>
      </w:r>
      <w:r w:rsidRPr="00167707">
        <w:rPr>
          <w:rFonts w:asciiTheme="minorHAnsi" w:hAnsiTheme="minorHAnsi" w:cstheme="minorHAnsi"/>
          <w:b/>
          <w:bCs/>
          <w:sz w:val="24"/>
          <w:szCs w:val="24"/>
        </w:rPr>
        <w:t>1</w:t>
      </w:r>
      <w:r w:rsidRPr="00167707">
        <w:rPr>
          <w:rFonts w:asciiTheme="minorHAnsi" w:hAnsiTheme="minorHAnsi" w:cstheme="minorHAnsi"/>
          <w:b/>
          <w:bCs/>
          <w:sz w:val="24"/>
          <w:szCs w:val="24"/>
        </w:rPr>
        <w:fldChar w:fldCharType="end"/>
      </w:r>
      <w:r w:rsidRPr="00167707">
        <w:rPr>
          <w:rFonts w:asciiTheme="minorHAnsi" w:hAnsiTheme="minorHAnsi" w:cstheme="minorHAnsi"/>
          <w:b/>
          <w:bCs/>
          <w:sz w:val="24"/>
          <w:szCs w:val="24"/>
        </w:rPr>
        <w:t>.</w:t>
      </w:r>
      <w:r w:rsidRPr="00167707">
        <w:rPr>
          <w:rFonts w:asciiTheme="minorHAnsi" w:hAnsiTheme="minorHAnsi" w:cstheme="minorHAnsi"/>
          <w:sz w:val="24"/>
          <w:szCs w:val="24"/>
        </w:rPr>
        <w:t xml:space="preserve"> Flow chart of the experimental methodology applied. (choose one image out of the 2)</w:t>
      </w:r>
    </w:p>
    <w:p w14:paraId="10C9E0D2" w14:textId="77777777" w:rsidR="00383C89" w:rsidRPr="00167707" w:rsidRDefault="00383C89" w:rsidP="00435924">
      <w:pPr>
        <w:pStyle w:val="IOPText"/>
        <w:rPr>
          <w:rFonts w:asciiTheme="minorHAnsi" w:hAnsiTheme="minorHAnsi" w:cstheme="minorHAnsi"/>
          <w:sz w:val="24"/>
          <w:szCs w:val="24"/>
        </w:rPr>
      </w:pPr>
    </w:p>
    <w:p w14:paraId="2BC28E2A"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2.3.1 Electrical performance of printed lines on different papers</w:t>
      </w:r>
    </w:p>
    <w:p w14:paraId="61D4ABBC"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 xml:space="preserve">As a basic electrical element, a test line, 10 mm long, with 3×3 mm bond pads at the edges was printed on all 17 paper substrates (Fig.1) The investigated factors were the different papers while the response of interest was the electrical resistance R(Ω) of the printed lines. The electrical resistance R(Ω) was measured via 2 wire method (2WR), by the means of a </w:t>
      </w:r>
      <w:proofErr w:type="spellStart"/>
      <w:r w:rsidRPr="00167707">
        <w:rPr>
          <w:rFonts w:asciiTheme="minorHAnsi" w:hAnsiTheme="minorHAnsi" w:cstheme="minorHAnsi"/>
          <w:sz w:val="24"/>
          <w:szCs w:val="24"/>
        </w:rPr>
        <w:t>Rigol</w:t>
      </w:r>
      <w:proofErr w:type="spellEnd"/>
      <w:r w:rsidRPr="00167707">
        <w:rPr>
          <w:rFonts w:asciiTheme="minorHAnsi" w:hAnsiTheme="minorHAnsi" w:cstheme="minorHAnsi"/>
          <w:sz w:val="24"/>
          <w:szCs w:val="24"/>
        </w:rPr>
        <w:t xml:space="preserve"> DM3068 6½ Digit Digital </w:t>
      </w:r>
      <w:proofErr w:type="spellStart"/>
      <w:r w:rsidRPr="00167707">
        <w:rPr>
          <w:rFonts w:asciiTheme="minorHAnsi" w:hAnsiTheme="minorHAnsi" w:cstheme="minorHAnsi"/>
          <w:sz w:val="24"/>
          <w:szCs w:val="24"/>
        </w:rPr>
        <w:t>Multimeter</w:t>
      </w:r>
      <w:proofErr w:type="spellEnd"/>
      <w:r w:rsidRPr="00167707">
        <w:rPr>
          <w:rFonts w:asciiTheme="minorHAnsi" w:hAnsiTheme="minorHAnsi" w:cstheme="minorHAnsi"/>
          <w:sz w:val="24"/>
          <w:szCs w:val="24"/>
        </w:rPr>
        <w:t>. The printing parameters and sintering conditions are listed in Table 2. These conditions were chosen due to the previous studies and knowledge of Aerosol Jet</w:t>
      </w:r>
      <w:r w:rsidRPr="00167707">
        <w:rPr>
          <w:rFonts w:asciiTheme="minorHAnsi" w:hAnsiTheme="minorHAnsi" w:cstheme="minorHAnsi"/>
          <w:sz w:val="24"/>
          <w:szCs w:val="24"/>
          <w:vertAlign w:val="superscript"/>
        </w:rPr>
        <w:t>®</w:t>
      </w:r>
      <w:r w:rsidRPr="00167707">
        <w:rPr>
          <w:rFonts w:asciiTheme="minorHAnsi" w:hAnsiTheme="minorHAnsi" w:cstheme="minorHAnsi"/>
          <w:sz w:val="24"/>
          <w:szCs w:val="24"/>
        </w:rPr>
        <w:t xml:space="preserve"> Printing of the author. The printed elements were also inspected via optical microscopy at different magnifications, and optical pictures were captured with an HR800 </w:t>
      </w:r>
      <w:proofErr w:type="spellStart"/>
      <w:r w:rsidRPr="00167707">
        <w:rPr>
          <w:rFonts w:asciiTheme="minorHAnsi" w:hAnsiTheme="minorHAnsi" w:cstheme="minorHAnsi"/>
          <w:sz w:val="24"/>
          <w:szCs w:val="24"/>
        </w:rPr>
        <w:t>Hirox</w:t>
      </w:r>
      <w:proofErr w:type="spellEnd"/>
      <w:r w:rsidRPr="00167707">
        <w:rPr>
          <w:rFonts w:asciiTheme="minorHAnsi" w:hAnsiTheme="minorHAnsi" w:cstheme="minorHAnsi"/>
          <w:sz w:val="24"/>
          <w:szCs w:val="24"/>
        </w:rPr>
        <w:t xml:space="preserve"> optical microscope (at KU Leuven, Belgium) for any interruptions, failure, delamination, or cracks.</w:t>
      </w:r>
    </w:p>
    <w:p w14:paraId="36CD3A44" w14:textId="77777777" w:rsidR="00383C89" w:rsidRPr="00167707" w:rsidRDefault="00383C89" w:rsidP="00435924">
      <w:pPr>
        <w:pStyle w:val="IOPText"/>
        <w:rPr>
          <w:rFonts w:asciiTheme="minorHAnsi" w:hAnsiTheme="minorHAnsi" w:cstheme="minorHAnsi"/>
          <w:sz w:val="24"/>
          <w:szCs w:val="24"/>
        </w:rPr>
      </w:pPr>
    </w:p>
    <w:p w14:paraId="7A411CEA" w14:textId="20539EC6"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noProof/>
          <w:sz w:val="24"/>
          <w:szCs w:val="24"/>
        </w:rPr>
        <w:drawing>
          <wp:inline distT="0" distB="0" distL="0" distR="0" wp14:anchorId="5DEAC44D" wp14:editId="4FA8F88A">
            <wp:extent cx="2971800" cy="815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1800" cy="815340"/>
                    </a:xfrm>
                    <a:prstGeom prst="rect">
                      <a:avLst/>
                    </a:prstGeom>
                    <a:noFill/>
                  </pic:spPr>
                </pic:pic>
              </a:graphicData>
            </a:graphic>
          </wp:inline>
        </w:drawing>
      </w:r>
    </w:p>
    <w:p w14:paraId="2EFF3186"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b/>
          <w:bCs/>
          <w:sz w:val="24"/>
          <w:szCs w:val="24"/>
        </w:rPr>
        <w:t xml:space="preserve">Figure </w:t>
      </w:r>
      <w:r w:rsidRPr="00167707">
        <w:rPr>
          <w:rFonts w:asciiTheme="minorHAnsi" w:hAnsiTheme="minorHAnsi" w:cstheme="minorHAnsi"/>
          <w:b/>
          <w:bCs/>
          <w:sz w:val="24"/>
          <w:szCs w:val="24"/>
        </w:rPr>
        <w:fldChar w:fldCharType="begin"/>
      </w:r>
      <w:r w:rsidRPr="00167707">
        <w:rPr>
          <w:rFonts w:asciiTheme="minorHAnsi" w:hAnsiTheme="minorHAnsi" w:cstheme="minorHAnsi"/>
          <w:b/>
          <w:bCs/>
          <w:sz w:val="24"/>
          <w:szCs w:val="24"/>
        </w:rPr>
        <w:instrText xml:space="preserve"> SEQ Figure \* ARABIC </w:instrText>
      </w:r>
      <w:r w:rsidRPr="00167707">
        <w:rPr>
          <w:rFonts w:asciiTheme="minorHAnsi" w:hAnsiTheme="minorHAnsi" w:cstheme="minorHAnsi"/>
          <w:b/>
          <w:bCs/>
          <w:sz w:val="24"/>
          <w:szCs w:val="24"/>
        </w:rPr>
        <w:fldChar w:fldCharType="separate"/>
      </w:r>
      <w:r w:rsidRPr="00167707">
        <w:rPr>
          <w:rFonts w:asciiTheme="minorHAnsi" w:hAnsiTheme="minorHAnsi" w:cstheme="minorHAnsi"/>
          <w:b/>
          <w:bCs/>
          <w:sz w:val="24"/>
          <w:szCs w:val="24"/>
        </w:rPr>
        <w:t>2</w:t>
      </w:r>
      <w:r w:rsidRPr="00167707">
        <w:rPr>
          <w:rFonts w:asciiTheme="minorHAnsi" w:hAnsiTheme="minorHAnsi" w:cstheme="minorHAnsi"/>
          <w:b/>
          <w:bCs/>
          <w:sz w:val="24"/>
          <w:szCs w:val="24"/>
        </w:rPr>
        <w:fldChar w:fldCharType="end"/>
      </w:r>
      <w:r w:rsidRPr="00167707">
        <w:rPr>
          <w:rFonts w:asciiTheme="minorHAnsi" w:hAnsiTheme="minorHAnsi" w:cstheme="minorHAnsi"/>
          <w:b/>
          <w:bCs/>
          <w:sz w:val="24"/>
          <w:szCs w:val="24"/>
        </w:rPr>
        <w:t>.</w:t>
      </w:r>
      <w:r w:rsidRPr="00167707">
        <w:rPr>
          <w:rFonts w:asciiTheme="minorHAnsi" w:hAnsiTheme="minorHAnsi" w:cstheme="minorHAnsi"/>
          <w:sz w:val="24"/>
          <w:szCs w:val="24"/>
        </w:rPr>
        <w:t xml:space="preserve"> Schematics of the experimental set-up and printed sample towards paper selection. The printed line is a 10 mm long interconnect across two 3x3 mm bond pads which allows the measurement of the electrical resistance of the printed pattern.</w:t>
      </w:r>
    </w:p>
    <w:p w14:paraId="0F1BA68B" w14:textId="77777777" w:rsidR="00383C89" w:rsidRPr="00167707" w:rsidRDefault="00383C89" w:rsidP="00435924">
      <w:pPr>
        <w:pStyle w:val="IOPText"/>
        <w:ind w:firstLine="0"/>
        <w:rPr>
          <w:rFonts w:asciiTheme="minorHAnsi" w:hAnsiTheme="minorHAnsi" w:cstheme="minorHAnsi"/>
          <w:sz w:val="24"/>
          <w:szCs w:val="24"/>
        </w:rPr>
      </w:pPr>
    </w:p>
    <w:tbl>
      <w:tblPr>
        <w:tblW w:w="0" w:type="auto"/>
        <w:jc w:val="center"/>
        <w:tblBorders>
          <w:bottom w:val="single" w:sz="8" w:space="0" w:color="auto"/>
        </w:tblBorders>
        <w:tblLook w:val="04A0" w:firstRow="1" w:lastRow="0" w:firstColumn="1" w:lastColumn="0" w:noHBand="0" w:noVBand="1"/>
      </w:tblPr>
      <w:tblGrid>
        <w:gridCol w:w="3212"/>
        <w:gridCol w:w="1108"/>
      </w:tblGrid>
      <w:tr w:rsidR="00167707" w:rsidRPr="00167707" w14:paraId="7B5F146B" w14:textId="77777777" w:rsidTr="006320DE">
        <w:trPr>
          <w:jc w:val="center"/>
        </w:trPr>
        <w:tc>
          <w:tcPr>
            <w:tcW w:w="3212" w:type="dxa"/>
            <w:tcBorders>
              <w:top w:val="single" w:sz="8" w:space="0" w:color="auto"/>
              <w:left w:val="nil"/>
              <w:bottom w:val="single" w:sz="4" w:space="0" w:color="auto"/>
              <w:right w:val="nil"/>
              <w:tl2br w:val="nil"/>
              <w:tr2bl w:val="nil"/>
            </w:tcBorders>
            <w:shd w:val="clear" w:color="auto" w:fill="auto"/>
            <w:vAlign w:val="center"/>
          </w:tcPr>
          <w:p w14:paraId="32D0D333" w14:textId="77777777" w:rsidR="00383C89" w:rsidRPr="00167707" w:rsidRDefault="00383C89" w:rsidP="00435924">
            <w:pPr>
              <w:pStyle w:val="IOPText"/>
              <w:rPr>
                <w:rFonts w:asciiTheme="minorHAnsi" w:hAnsiTheme="minorHAnsi" w:cstheme="minorHAnsi"/>
                <w:b/>
                <w:bCs/>
                <w:sz w:val="24"/>
                <w:szCs w:val="24"/>
                <w:lang w:val="de-DE"/>
              </w:rPr>
            </w:pPr>
            <w:r w:rsidRPr="00167707">
              <w:rPr>
                <w:rFonts w:asciiTheme="minorHAnsi" w:hAnsiTheme="minorHAnsi" w:cstheme="minorHAnsi"/>
                <w:b/>
                <w:bCs/>
                <w:sz w:val="24"/>
                <w:szCs w:val="24"/>
                <w:lang w:val="de-DE"/>
              </w:rPr>
              <w:t xml:space="preserve">Printing and </w:t>
            </w:r>
            <w:proofErr w:type="spellStart"/>
            <w:r w:rsidRPr="00167707">
              <w:rPr>
                <w:rFonts w:asciiTheme="minorHAnsi" w:hAnsiTheme="minorHAnsi" w:cstheme="minorHAnsi"/>
                <w:b/>
                <w:bCs/>
                <w:sz w:val="24"/>
                <w:szCs w:val="24"/>
                <w:lang w:val="de-DE"/>
              </w:rPr>
              <w:t>sintering</w:t>
            </w:r>
            <w:proofErr w:type="spellEnd"/>
            <w:r w:rsidRPr="00167707">
              <w:rPr>
                <w:rFonts w:asciiTheme="minorHAnsi" w:hAnsiTheme="minorHAnsi" w:cstheme="minorHAnsi"/>
                <w:b/>
                <w:bCs/>
                <w:sz w:val="24"/>
                <w:szCs w:val="24"/>
                <w:lang w:val="de-DE"/>
              </w:rPr>
              <w:t xml:space="preserve"> </w:t>
            </w:r>
            <w:proofErr w:type="spellStart"/>
            <w:r w:rsidRPr="00167707">
              <w:rPr>
                <w:rFonts w:asciiTheme="minorHAnsi" w:hAnsiTheme="minorHAnsi" w:cstheme="minorHAnsi"/>
                <w:b/>
                <w:bCs/>
                <w:sz w:val="24"/>
                <w:szCs w:val="24"/>
                <w:lang w:val="de-DE"/>
              </w:rPr>
              <w:t>conditions</w:t>
            </w:r>
            <w:proofErr w:type="spellEnd"/>
          </w:p>
        </w:tc>
        <w:tc>
          <w:tcPr>
            <w:tcW w:w="1055" w:type="dxa"/>
            <w:tcBorders>
              <w:top w:val="single" w:sz="8" w:space="0" w:color="auto"/>
              <w:left w:val="nil"/>
              <w:bottom w:val="single" w:sz="4" w:space="0" w:color="auto"/>
              <w:right w:val="nil"/>
              <w:tl2br w:val="nil"/>
              <w:tr2bl w:val="nil"/>
            </w:tcBorders>
            <w:shd w:val="clear" w:color="auto" w:fill="auto"/>
            <w:vAlign w:val="center"/>
            <w:hideMark/>
          </w:tcPr>
          <w:p w14:paraId="104327EB" w14:textId="77777777" w:rsidR="00383C89" w:rsidRPr="00167707" w:rsidRDefault="00383C89" w:rsidP="00435924">
            <w:pPr>
              <w:pStyle w:val="IOPText"/>
              <w:rPr>
                <w:rFonts w:asciiTheme="minorHAnsi" w:hAnsiTheme="minorHAnsi" w:cstheme="minorHAnsi"/>
                <w:b/>
                <w:bCs/>
                <w:sz w:val="24"/>
                <w:szCs w:val="24"/>
                <w:lang w:val="de-DE"/>
              </w:rPr>
            </w:pPr>
            <w:r w:rsidRPr="00167707">
              <w:rPr>
                <w:rFonts w:asciiTheme="minorHAnsi" w:hAnsiTheme="minorHAnsi" w:cstheme="minorHAnsi"/>
                <w:b/>
                <w:bCs/>
                <w:sz w:val="24"/>
                <w:szCs w:val="24"/>
                <w:lang w:val="de-DE"/>
              </w:rPr>
              <w:t xml:space="preserve">Values </w:t>
            </w:r>
            <w:proofErr w:type="spellStart"/>
            <w:r w:rsidRPr="00167707">
              <w:rPr>
                <w:rFonts w:asciiTheme="minorHAnsi" w:hAnsiTheme="minorHAnsi" w:cstheme="minorHAnsi"/>
                <w:b/>
                <w:bCs/>
                <w:sz w:val="24"/>
                <w:szCs w:val="24"/>
                <w:lang w:val="de-DE"/>
              </w:rPr>
              <w:t>used</w:t>
            </w:r>
            <w:proofErr w:type="spellEnd"/>
          </w:p>
        </w:tc>
      </w:tr>
      <w:tr w:rsidR="00167707" w:rsidRPr="00167707" w14:paraId="774E1CDA" w14:textId="77777777" w:rsidTr="006320DE">
        <w:trPr>
          <w:trHeight w:val="20"/>
          <w:jc w:val="center"/>
        </w:trPr>
        <w:tc>
          <w:tcPr>
            <w:tcW w:w="0" w:type="auto"/>
            <w:vMerge w:val="restart"/>
            <w:tcBorders>
              <w:top w:val="single" w:sz="4" w:space="0" w:color="auto"/>
              <w:bottom w:val="nil"/>
            </w:tcBorders>
            <w:shd w:val="clear" w:color="auto" w:fill="auto"/>
            <w:vAlign w:val="center"/>
            <w:hideMark/>
          </w:tcPr>
          <w:p w14:paraId="099F59F7" w14:textId="77777777" w:rsidR="00383C89" w:rsidRPr="00167707" w:rsidRDefault="00383C89" w:rsidP="00435924">
            <w:pPr>
              <w:pStyle w:val="IOPText"/>
              <w:rPr>
                <w:rFonts w:asciiTheme="minorHAnsi" w:hAnsiTheme="minorHAnsi" w:cstheme="minorHAnsi"/>
                <w:sz w:val="24"/>
                <w:szCs w:val="24"/>
                <w:lang w:val="de-DE"/>
              </w:rPr>
            </w:pPr>
            <w:proofErr w:type="spellStart"/>
            <w:r w:rsidRPr="00167707">
              <w:rPr>
                <w:rFonts w:asciiTheme="minorHAnsi" w:hAnsiTheme="minorHAnsi" w:cstheme="minorHAnsi"/>
                <w:sz w:val="24"/>
                <w:szCs w:val="24"/>
                <w:lang w:val="de-DE"/>
              </w:rPr>
              <w:t>Atomizer</w:t>
            </w:r>
            <w:proofErr w:type="spellEnd"/>
            <w:r w:rsidRPr="00167707">
              <w:rPr>
                <w:rFonts w:asciiTheme="minorHAnsi" w:hAnsiTheme="minorHAnsi" w:cstheme="minorHAnsi"/>
                <w:sz w:val="24"/>
                <w:szCs w:val="24"/>
                <w:lang w:val="de-DE"/>
              </w:rPr>
              <w:t xml:space="preserve"> gas (</w:t>
            </w:r>
            <w:proofErr w:type="spellStart"/>
            <w:r w:rsidRPr="00167707">
              <w:rPr>
                <w:rFonts w:asciiTheme="minorHAnsi" w:hAnsiTheme="minorHAnsi" w:cstheme="minorHAnsi"/>
                <w:sz w:val="24"/>
                <w:szCs w:val="24"/>
                <w:lang w:val="de-DE"/>
              </w:rPr>
              <w:t>sccm</w:t>
            </w:r>
            <w:proofErr w:type="spellEnd"/>
            <w:r w:rsidRPr="00167707">
              <w:rPr>
                <w:rFonts w:asciiTheme="minorHAnsi" w:hAnsiTheme="minorHAnsi" w:cstheme="minorHAnsi"/>
                <w:sz w:val="24"/>
                <w:szCs w:val="24"/>
                <w:lang w:val="de-DE"/>
              </w:rPr>
              <w:t>)</w:t>
            </w:r>
          </w:p>
        </w:tc>
        <w:tc>
          <w:tcPr>
            <w:tcW w:w="0" w:type="auto"/>
            <w:tcBorders>
              <w:top w:val="single" w:sz="4" w:space="0" w:color="auto"/>
              <w:bottom w:val="nil"/>
            </w:tcBorders>
            <w:shd w:val="clear" w:color="auto" w:fill="auto"/>
            <w:vAlign w:val="center"/>
            <w:hideMark/>
          </w:tcPr>
          <w:p w14:paraId="414B0D68" w14:textId="77777777" w:rsidR="00383C89" w:rsidRPr="00167707" w:rsidRDefault="00383C89" w:rsidP="00435924">
            <w:pPr>
              <w:pStyle w:val="IOPText"/>
              <w:rPr>
                <w:rFonts w:asciiTheme="minorHAnsi" w:hAnsiTheme="minorHAnsi" w:cstheme="minorHAnsi"/>
                <w:sz w:val="24"/>
                <w:szCs w:val="24"/>
                <w:lang w:val="de-DE"/>
              </w:rPr>
            </w:pPr>
          </w:p>
        </w:tc>
      </w:tr>
      <w:tr w:rsidR="00167707" w:rsidRPr="00167707" w14:paraId="23B2EEBE" w14:textId="77777777" w:rsidTr="006320DE">
        <w:trPr>
          <w:trHeight w:val="20"/>
          <w:jc w:val="center"/>
        </w:trPr>
        <w:tc>
          <w:tcPr>
            <w:tcW w:w="0" w:type="auto"/>
            <w:vMerge/>
            <w:tcBorders>
              <w:bottom w:val="nil"/>
            </w:tcBorders>
            <w:shd w:val="clear" w:color="auto" w:fill="auto"/>
            <w:vAlign w:val="center"/>
            <w:hideMark/>
          </w:tcPr>
          <w:p w14:paraId="0AB5E1BE" w14:textId="77777777" w:rsidR="00383C89" w:rsidRPr="00167707" w:rsidRDefault="00383C89" w:rsidP="00435924">
            <w:pPr>
              <w:pStyle w:val="IOPText"/>
              <w:rPr>
                <w:rFonts w:asciiTheme="minorHAnsi" w:hAnsiTheme="minorHAnsi" w:cstheme="minorHAnsi"/>
                <w:sz w:val="24"/>
                <w:szCs w:val="24"/>
                <w:lang w:val="de-DE"/>
              </w:rPr>
            </w:pPr>
          </w:p>
        </w:tc>
        <w:tc>
          <w:tcPr>
            <w:tcW w:w="0" w:type="auto"/>
            <w:tcBorders>
              <w:bottom w:val="nil"/>
            </w:tcBorders>
            <w:shd w:val="clear" w:color="auto" w:fill="auto"/>
            <w:vAlign w:val="center"/>
            <w:hideMark/>
          </w:tcPr>
          <w:p w14:paraId="7EA1E3F3" w14:textId="77777777" w:rsidR="00383C89" w:rsidRPr="00167707" w:rsidRDefault="00383C89" w:rsidP="00435924">
            <w:pPr>
              <w:pStyle w:val="IOPText"/>
              <w:rPr>
                <w:rFonts w:asciiTheme="minorHAnsi" w:hAnsiTheme="minorHAnsi" w:cstheme="minorHAnsi"/>
                <w:sz w:val="24"/>
                <w:szCs w:val="24"/>
                <w:lang w:val="de-DE"/>
              </w:rPr>
            </w:pPr>
            <w:r w:rsidRPr="00167707">
              <w:rPr>
                <w:rFonts w:asciiTheme="minorHAnsi" w:hAnsiTheme="minorHAnsi" w:cstheme="minorHAnsi"/>
                <w:sz w:val="24"/>
                <w:szCs w:val="24"/>
                <w:lang w:val="de-DE"/>
              </w:rPr>
              <w:t>55</w:t>
            </w:r>
          </w:p>
        </w:tc>
      </w:tr>
      <w:tr w:rsidR="00167707" w:rsidRPr="00167707" w14:paraId="2CF82EE5" w14:textId="77777777" w:rsidTr="006320DE">
        <w:trPr>
          <w:jc w:val="center"/>
        </w:trPr>
        <w:tc>
          <w:tcPr>
            <w:tcW w:w="0" w:type="auto"/>
            <w:tcBorders>
              <w:top w:val="nil"/>
            </w:tcBorders>
            <w:shd w:val="clear" w:color="auto" w:fill="auto"/>
            <w:vAlign w:val="center"/>
            <w:hideMark/>
          </w:tcPr>
          <w:p w14:paraId="227DC678" w14:textId="77777777" w:rsidR="00383C89" w:rsidRPr="00167707" w:rsidRDefault="00383C89" w:rsidP="00435924">
            <w:pPr>
              <w:pStyle w:val="IOPText"/>
              <w:rPr>
                <w:rFonts w:asciiTheme="minorHAnsi" w:hAnsiTheme="minorHAnsi" w:cstheme="minorHAnsi"/>
                <w:sz w:val="24"/>
                <w:szCs w:val="24"/>
                <w:lang w:val="de-DE"/>
              </w:rPr>
            </w:pPr>
            <w:proofErr w:type="spellStart"/>
            <w:r w:rsidRPr="00167707">
              <w:rPr>
                <w:rFonts w:asciiTheme="minorHAnsi" w:hAnsiTheme="minorHAnsi" w:cstheme="minorHAnsi"/>
                <w:sz w:val="24"/>
                <w:szCs w:val="24"/>
                <w:lang w:val="de-DE"/>
              </w:rPr>
              <w:t>Sheath</w:t>
            </w:r>
            <w:proofErr w:type="spellEnd"/>
            <w:r w:rsidRPr="00167707">
              <w:rPr>
                <w:rFonts w:asciiTheme="minorHAnsi" w:hAnsiTheme="minorHAnsi" w:cstheme="minorHAnsi"/>
                <w:sz w:val="24"/>
                <w:szCs w:val="24"/>
                <w:lang w:val="de-DE"/>
              </w:rPr>
              <w:t xml:space="preserve"> gas (</w:t>
            </w:r>
            <w:proofErr w:type="spellStart"/>
            <w:r w:rsidRPr="00167707">
              <w:rPr>
                <w:rFonts w:asciiTheme="minorHAnsi" w:hAnsiTheme="minorHAnsi" w:cstheme="minorHAnsi"/>
                <w:sz w:val="24"/>
                <w:szCs w:val="24"/>
                <w:lang w:val="de-DE"/>
              </w:rPr>
              <w:t>sccm</w:t>
            </w:r>
            <w:proofErr w:type="spellEnd"/>
            <w:r w:rsidRPr="00167707">
              <w:rPr>
                <w:rFonts w:asciiTheme="minorHAnsi" w:hAnsiTheme="minorHAnsi" w:cstheme="minorHAnsi"/>
                <w:sz w:val="24"/>
                <w:szCs w:val="24"/>
                <w:lang w:val="de-DE"/>
              </w:rPr>
              <w:t>)</w:t>
            </w:r>
          </w:p>
        </w:tc>
        <w:tc>
          <w:tcPr>
            <w:tcW w:w="0" w:type="auto"/>
            <w:tcBorders>
              <w:top w:val="nil"/>
            </w:tcBorders>
            <w:shd w:val="clear" w:color="auto" w:fill="auto"/>
            <w:vAlign w:val="center"/>
            <w:hideMark/>
          </w:tcPr>
          <w:p w14:paraId="4E339C18" w14:textId="77777777" w:rsidR="00383C89" w:rsidRPr="00167707" w:rsidRDefault="00383C89" w:rsidP="00435924">
            <w:pPr>
              <w:pStyle w:val="IOPText"/>
              <w:rPr>
                <w:rFonts w:asciiTheme="minorHAnsi" w:hAnsiTheme="minorHAnsi" w:cstheme="minorHAnsi"/>
                <w:sz w:val="24"/>
                <w:szCs w:val="24"/>
                <w:lang w:val="de-DE"/>
              </w:rPr>
            </w:pPr>
            <w:r w:rsidRPr="00167707">
              <w:rPr>
                <w:rFonts w:asciiTheme="minorHAnsi" w:hAnsiTheme="minorHAnsi" w:cstheme="minorHAnsi"/>
                <w:sz w:val="24"/>
                <w:szCs w:val="24"/>
                <w:lang w:val="de-DE"/>
              </w:rPr>
              <w:t xml:space="preserve">45  </w:t>
            </w:r>
          </w:p>
        </w:tc>
      </w:tr>
      <w:tr w:rsidR="00167707" w:rsidRPr="00167707" w14:paraId="41BED899" w14:textId="77777777" w:rsidTr="006320DE">
        <w:trPr>
          <w:jc w:val="center"/>
        </w:trPr>
        <w:tc>
          <w:tcPr>
            <w:tcW w:w="0" w:type="auto"/>
            <w:shd w:val="clear" w:color="auto" w:fill="auto"/>
            <w:vAlign w:val="center"/>
          </w:tcPr>
          <w:p w14:paraId="482BC96E" w14:textId="77777777" w:rsidR="00383C89" w:rsidRPr="00167707" w:rsidRDefault="00383C89" w:rsidP="00435924">
            <w:pPr>
              <w:pStyle w:val="IOPText"/>
              <w:rPr>
                <w:rFonts w:asciiTheme="minorHAnsi" w:hAnsiTheme="minorHAnsi" w:cstheme="minorHAnsi"/>
                <w:sz w:val="24"/>
                <w:szCs w:val="24"/>
                <w:lang w:val="de-DE"/>
              </w:rPr>
            </w:pPr>
            <w:r w:rsidRPr="00167707">
              <w:rPr>
                <w:rFonts w:asciiTheme="minorHAnsi" w:hAnsiTheme="minorHAnsi" w:cstheme="minorHAnsi"/>
                <w:sz w:val="24"/>
                <w:szCs w:val="24"/>
                <w:lang w:val="de-DE"/>
              </w:rPr>
              <w:t xml:space="preserve">Print </w:t>
            </w:r>
            <w:proofErr w:type="spellStart"/>
            <w:r w:rsidRPr="00167707">
              <w:rPr>
                <w:rFonts w:asciiTheme="minorHAnsi" w:hAnsiTheme="minorHAnsi" w:cstheme="minorHAnsi"/>
                <w:sz w:val="24"/>
                <w:szCs w:val="24"/>
                <w:lang w:val="de-DE"/>
              </w:rPr>
              <w:t>speed</w:t>
            </w:r>
            <w:proofErr w:type="spellEnd"/>
            <w:r w:rsidRPr="00167707">
              <w:rPr>
                <w:rFonts w:asciiTheme="minorHAnsi" w:hAnsiTheme="minorHAnsi" w:cstheme="minorHAnsi"/>
                <w:sz w:val="24"/>
                <w:szCs w:val="24"/>
                <w:lang w:val="de-DE"/>
              </w:rPr>
              <w:t xml:space="preserve"> (mm/sec)</w:t>
            </w:r>
          </w:p>
        </w:tc>
        <w:tc>
          <w:tcPr>
            <w:tcW w:w="0" w:type="auto"/>
            <w:shd w:val="clear" w:color="auto" w:fill="auto"/>
            <w:vAlign w:val="center"/>
          </w:tcPr>
          <w:p w14:paraId="52DB4A51" w14:textId="77777777" w:rsidR="00383C89" w:rsidRPr="00167707" w:rsidRDefault="00383C89" w:rsidP="00435924">
            <w:pPr>
              <w:pStyle w:val="IOPText"/>
              <w:rPr>
                <w:rFonts w:asciiTheme="minorHAnsi" w:hAnsiTheme="minorHAnsi" w:cstheme="minorHAnsi"/>
                <w:sz w:val="24"/>
                <w:szCs w:val="24"/>
                <w:lang w:val="de-DE"/>
              </w:rPr>
            </w:pPr>
            <w:r w:rsidRPr="00167707">
              <w:rPr>
                <w:rFonts w:asciiTheme="minorHAnsi" w:hAnsiTheme="minorHAnsi" w:cstheme="minorHAnsi"/>
                <w:sz w:val="24"/>
                <w:szCs w:val="24"/>
                <w:lang w:val="de-DE"/>
              </w:rPr>
              <w:t>15</w:t>
            </w:r>
          </w:p>
        </w:tc>
      </w:tr>
      <w:tr w:rsidR="00167707" w:rsidRPr="00167707" w14:paraId="4CD8D5E2" w14:textId="77777777" w:rsidTr="006320DE">
        <w:trPr>
          <w:jc w:val="center"/>
        </w:trPr>
        <w:tc>
          <w:tcPr>
            <w:tcW w:w="0" w:type="auto"/>
            <w:shd w:val="clear" w:color="auto" w:fill="auto"/>
            <w:vAlign w:val="center"/>
          </w:tcPr>
          <w:p w14:paraId="518830E2" w14:textId="77777777" w:rsidR="00383C89" w:rsidRPr="00167707" w:rsidRDefault="00383C89" w:rsidP="00435924">
            <w:pPr>
              <w:pStyle w:val="IOPText"/>
              <w:rPr>
                <w:rFonts w:asciiTheme="minorHAnsi" w:hAnsiTheme="minorHAnsi" w:cstheme="minorHAnsi"/>
                <w:sz w:val="24"/>
                <w:szCs w:val="24"/>
                <w:lang w:val="de-DE"/>
              </w:rPr>
            </w:pPr>
            <w:r w:rsidRPr="00167707">
              <w:rPr>
                <w:rFonts w:asciiTheme="minorHAnsi" w:hAnsiTheme="minorHAnsi" w:cstheme="minorHAnsi"/>
                <w:sz w:val="24"/>
                <w:szCs w:val="24"/>
                <w:lang w:val="de-DE"/>
              </w:rPr>
              <w:t xml:space="preserve">Platen </w:t>
            </w:r>
            <w:proofErr w:type="spellStart"/>
            <w:r w:rsidRPr="00167707">
              <w:rPr>
                <w:rFonts w:asciiTheme="minorHAnsi" w:hAnsiTheme="minorHAnsi" w:cstheme="minorHAnsi"/>
                <w:sz w:val="24"/>
                <w:szCs w:val="24"/>
                <w:lang w:val="de-DE"/>
              </w:rPr>
              <w:t>temperature</w:t>
            </w:r>
            <w:proofErr w:type="spellEnd"/>
            <w:r w:rsidRPr="00167707">
              <w:rPr>
                <w:rFonts w:asciiTheme="minorHAnsi" w:hAnsiTheme="minorHAnsi" w:cstheme="minorHAnsi"/>
                <w:sz w:val="24"/>
                <w:szCs w:val="24"/>
                <w:lang w:val="de-DE"/>
              </w:rPr>
              <w:t xml:space="preserve"> (°C)</w:t>
            </w:r>
          </w:p>
        </w:tc>
        <w:tc>
          <w:tcPr>
            <w:tcW w:w="0" w:type="auto"/>
            <w:shd w:val="clear" w:color="auto" w:fill="auto"/>
            <w:vAlign w:val="center"/>
          </w:tcPr>
          <w:p w14:paraId="70C83CFE"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23</w:t>
            </w:r>
          </w:p>
        </w:tc>
      </w:tr>
      <w:tr w:rsidR="00167707" w:rsidRPr="00167707" w14:paraId="7F41B207" w14:textId="77777777" w:rsidTr="006320DE">
        <w:trPr>
          <w:jc w:val="center"/>
        </w:trPr>
        <w:tc>
          <w:tcPr>
            <w:tcW w:w="0" w:type="auto"/>
            <w:shd w:val="clear" w:color="auto" w:fill="auto"/>
            <w:vAlign w:val="center"/>
          </w:tcPr>
          <w:p w14:paraId="35921173" w14:textId="77777777" w:rsidR="00383C89" w:rsidRPr="00167707" w:rsidRDefault="00383C89" w:rsidP="00435924">
            <w:pPr>
              <w:pStyle w:val="IOPText"/>
              <w:rPr>
                <w:rFonts w:asciiTheme="minorHAnsi" w:hAnsiTheme="minorHAnsi" w:cstheme="minorHAnsi"/>
                <w:sz w:val="24"/>
                <w:szCs w:val="24"/>
                <w:lang w:val="de-DE"/>
              </w:rPr>
            </w:pPr>
            <w:proofErr w:type="spellStart"/>
            <w:r w:rsidRPr="00167707">
              <w:rPr>
                <w:rFonts w:asciiTheme="minorHAnsi" w:hAnsiTheme="minorHAnsi" w:cstheme="minorHAnsi"/>
                <w:sz w:val="24"/>
                <w:szCs w:val="24"/>
                <w:lang w:val="de-DE"/>
              </w:rPr>
              <w:t>Number</w:t>
            </w:r>
            <w:proofErr w:type="spellEnd"/>
            <w:r w:rsidRPr="00167707">
              <w:rPr>
                <w:rFonts w:asciiTheme="minorHAnsi" w:hAnsiTheme="minorHAnsi" w:cstheme="minorHAnsi"/>
                <w:sz w:val="24"/>
                <w:szCs w:val="24"/>
                <w:lang w:val="de-DE"/>
              </w:rPr>
              <w:t xml:space="preserve"> </w:t>
            </w:r>
            <w:proofErr w:type="spellStart"/>
            <w:r w:rsidRPr="00167707">
              <w:rPr>
                <w:rFonts w:asciiTheme="minorHAnsi" w:hAnsiTheme="minorHAnsi" w:cstheme="minorHAnsi"/>
                <w:sz w:val="24"/>
                <w:szCs w:val="24"/>
                <w:lang w:val="de-DE"/>
              </w:rPr>
              <w:t>of</w:t>
            </w:r>
            <w:proofErr w:type="spellEnd"/>
            <w:r w:rsidRPr="00167707">
              <w:rPr>
                <w:rFonts w:asciiTheme="minorHAnsi" w:hAnsiTheme="minorHAnsi" w:cstheme="minorHAnsi"/>
                <w:sz w:val="24"/>
                <w:szCs w:val="24"/>
                <w:lang w:val="de-DE"/>
              </w:rPr>
              <w:t xml:space="preserve"> </w:t>
            </w:r>
            <w:proofErr w:type="spellStart"/>
            <w:r w:rsidRPr="00167707">
              <w:rPr>
                <w:rFonts w:asciiTheme="minorHAnsi" w:hAnsiTheme="minorHAnsi" w:cstheme="minorHAnsi"/>
                <w:sz w:val="24"/>
                <w:szCs w:val="24"/>
                <w:lang w:val="de-DE"/>
              </w:rPr>
              <w:t>layers</w:t>
            </w:r>
            <w:proofErr w:type="spellEnd"/>
          </w:p>
        </w:tc>
        <w:tc>
          <w:tcPr>
            <w:tcW w:w="0" w:type="auto"/>
            <w:shd w:val="clear" w:color="auto" w:fill="auto"/>
            <w:vAlign w:val="center"/>
          </w:tcPr>
          <w:p w14:paraId="3FB43428" w14:textId="77777777" w:rsidR="00383C89" w:rsidRPr="00167707" w:rsidRDefault="00383C89" w:rsidP="00435924">
            <w:pPr>
              <w:pStyle w:val="IOPText"/>
              <w:rPr>
                <w:rFonts w:asciiTheme="minorHAnsi" w:hAnsiTheme="minorHAnsi" w:cstheme="minorHAnsi"/>
                <w:sz w:val="24"/>
                <w:szCs w:val="24"/>
                <w:lang w:val="de-DE"/>
              </w:rPr>
            </w:pPr>
            <w:r w:rsidRPr="00167707">
              <w:rPr>
                <w:rFonts w:asciiTheme="minorHAnsi" w:hAnsiTheme="minorHAnsi" w:cstheme="minorHAnsi"/>
                <w:sz w:val="24"/>
                <w:szCs w:val="24"/>
                <w:lang w:val="de-DE"/>
              </w:rPr>
              <w:t>10</w:t>
            </w:r>
          </w:p>
        </w:tc>
      </w:tr>
      <w:tr w:rsidR="00167707" w:rsidRPr="00167707" w14:paraId="1CC9E57A" w14:textId="77777777" w:rsidTr="006320DE">
        <w:trPr>
          <w:jc w:val="center"/>
        </w:trPr>
        <w:tc>
          <w:tcPr>
            <w:tcW w:w="0" w:type="auto"/>
            <w:shd w:val="clear" w:color="auto" w:fill="auto"/>
            <w:vAlign w:val="center"/>
          </w:tcPr>
          <w:p w14:paraId="1657AC09" w14:textId="77777777" w:rsidR="00383C89" w:rsidRPr="00167707" w:rsidRDefault="00383C89" w:rsidP="00435924">
            <w:pPr>
              <w:pStyle w:val="IOPText"/>
              <w:rPr>
                <w:rFonts w:asciiTheme="minorHAnsi" w:hAnsiTheme="minorHAnsi" w:cstheme="minorHAnsi"/>
                <w:sz w:val="24"/>
                <w:szCs w:val="24"/>
                <w:lang w:val="de-DE"/>
              </w:rPr>
            </w:pPr>
            <w:proofErr w:type="spellStart"/>
            <w:r w:rsidRPr="00167707">
              <w:rPr>
                <w:rFonts w:asciiTheme="minorHAnsi" w:hAnsiTheme="minorHAnsi" w:cstheme="minorHAnsi"/>
                <w:sz w:val="24"/>
                <w:szCs w:val="24"/>
                <w:lang w:val="de-DE"/>
              </w:rPr>
              <w:t>Sintering</w:t>
            </w:r>
            <w:proofErr w:type="spellEnd"/>
            <w:r w:rsidRPr="00167707">
              <w:rPr>
                <w:rFonts w:asciiTheme="minorHAnsi" w:hAnsiTheme="minorHAnsi" w:cstheme="minorHAnsi"/>
                <w:sz w:val="24"/>
                <w:szCs w:val="24"/>
                <w:lang w:val="de-DE"/>
              </w:rPr>
              <w:t xml:space="preserve"> time (</w:t>
            </w:r>
            <w:proofErr w:type="spellStart"/>
            <w:r w:rsidRPr="00167707">
              <w:rPr>
                <w:rFonts w:asciiTheme="minorHAnsi" w:hAnsiTheme="minorHAnsi" w:cstheme="minorHAnsi"/>
                <w:sz w:val="24"/>
                <w:szCs w:val="24"/>
                <w:lang w:val="de-DE"/>
              </w:rPr>
              <w:t>mins</w:t>
            </w:r>
            <w:proofErr w:type="spellEnd"/>
            <w:r w:rsidRPr="00167707">
              <w:rPr>
                <w:rFonts w:asciiTheme="minorHAnsi" w:hAnsiTheme="minorHAnsi" w:cstheme="minorHAnsi"/>
                <w:sz w:val="24"/>
                <w:szCs w:val="24"/>
                <w:lang w:val="de-DE"/>
              </w:rPr>
              <w:t>)</w:t>
            </w:r>
          </w:p>
        </w:tc>
        <w:tc>
          <w:tcPr>
            <w:tcW w:w="0" w:type="auto"/>
            <w:shd w:val="clear" w:color="auto" w:fill="auto"/>
            <w:vAlign w:val="center"/>
          </w:tcPr>
          <w:p w14:paraId="3C6F818D" w14:textId="77777777" w:rsidR="00383C89" w:rsidRPr="00167707" w:rsidRDefault="00383C89" w:rsidP="00435924">
            <w:pPr>
              <w:pStyle w:val="IOPText"/>
              <w:rPr>
                <w:rFonts w:asciiTheme="minorHAnsi" w:hAnsiTheme="minorHAnsi" w:cstheme="minorHAnsi"/>
                <w:sz w:val="24"/>
                <w:szCs w:val="24"/>
                <w:lang w:val="de-DE"/>
              </w:rPr>
            </w:pPr>
            <w:r w:rsidRPr="00167707">
              <w:rPr>
                <w:rFonts w:asciiTheme="minorHAnsi" w:hAnsiTheme="minorHAnsi" w:cstheme="minorHAnsi"/>
                <w:sz w:val="24"/>
                <w:szCs w:val="24"/>
                <w:lang w:val="de-DE"/>
              </w:rPr>
              <w:t>120</w:t>
            </w:r>
          </w:p>
        </w:tc>
      </w:tr>
      <w:tr w:rsidR="00167707" w:rsidRPr="00167707" w14:paraId="3A770835" w14:textId="77777777" w:rsidTr="006320DE">
        <w:trPr>
          <w:jc w:val="center"/>
        </w:trPr>
        <w:tc>
          <w:tcPr>
            <w:tcW w:w="0" w:type="auto"/>
            <w:shd w:val="clear" w:color="auto" w:fill="auto"/>
            <w:vAlign w:val="center"/>
          </w:tcPr>
          <w:p w14:paraId="08753857" w14:textId="77777777" w:rsidR="00383C89" w:rsidRPr="00167707" w:rsidRDefault="00383C89" w:rsidP="00435924">
            <w:pPr>
              <w:pStyle w:val="IOPText"/>
              <w:rPr>
                <w:rFonts w:asciiTheme="minorHAnsi" w:hAnsiTheme="minorHAnsi" w:cstheme="minorHAnsi"/>
                <w:sz w:val="24"/>
                <w:szCs w:val="24"/>
                <w:lang w:val="de-DE"/>
              </w:rPr>
            </w:pPr>
            <w:proofErr w:type="spellStart"/>
            <w:r w:rsidRPr="00167707">
              <w:rPr>
                <w:rFonts w:asciiTheme="minorHAnsi" w:hAnsiTheme="minorHAnsi" w:cstheme="minorHAnsi"/>
                <w:sz w:val="24"/>
                <w:szCs w:val="24"/>
                <w:lang w:val="de-DE"/>
              </w:rPr>
              <w:t>Sintering</w:t>
            </w:r>
            <w:proofErr w:type="spellEnd"/>
            <w:r w:rsidRPr="00167707">
              <w:rPr>
                <w:rFonts w:asciiTheme="minorHAnsi" w:hAnsiTheme="minorHAnsi" w:cstheme="minorHAnsi"/>
                <w:sz w:val="24"/>
                <w:szCs w:val="24"/>
                <w:lang w:val="de-DE"/>
              </w:rPr>
              <w:t xml:space="preserve"> </w:t>
            </w:r>
            <w:proofErr w:type="spellStart"/>
            <w:r w:rsidRPr="00167707">
              <w:rPr>
                <w:rFonts w:asciiTheme="minorHAnsi" w:hAnsiTheme="minorHAnsi" w:cstheme="minorHAnsi"/>
                <w:sz w:val="24"/>
                <w:szCs w:val="24"/>
                <w:lang w:val="de-DE"/>
              </w:rPr>
              <w:t>temperature</w:t>
            </w:r>
            <w:proofErr w:type="spellEnd"/>
            <w:r w:rsidRPr="00167707">
              <w:rPr>
                <w:rFonts w:asciiTheme="minorHAnsi" w:hAnsiTheme="minorHAnsi" w:cstheme="minorHAnsi"/>
                <w:sz w:val="24"/>
                <w:szCs w:val="24"/>
                <w:lang w:val="de-DE"/>
              </w:rPr>
              <w:t xml:space="preserve"> (°C)</w:t>
            </w:r>
          </w:p>
        </w:tc>
        <w:tc>
          <w:tcPr>
            <w:tcW w:w="0" w:type="auto"/>
            <w:shd w:val="clear" w:color="auto" w:fill="auto"/>
            <w:vAlign w:val="center"/>
          </w:tcPr>
          <w:p w14:paraId="13FF0BDE" w14:textId="77777777" w:rsidR="00383C89" w:rsidRPr="00167707" w:rsidRDefault="00383C89" w:rsidP="00435924">
            <w:pPr>
              <w:pStyle w:val="IOPText"/>
              <w:keepNext/>
              <w:rPr>
                <w:rFonts w:asciiTheme="minorHAnsi" w:hAnsiTheme="minorHAnsi" w:cstheme="minorHAnsi"/>
                <w:sz w:val="24"/>
                <w:szCs w:val="24"/>
                <w:lang w:val="de-DE"/>
              </w:rPr>
            </w:pPr>
            <w:r w:rsidRPr="00167707">
              <w:rPr>
                <w:rFonts w:asciiTheme="minorHAnsi" w:hAnsiTheme="minorHAnsi" w:cstheme="minorHAnsi"/>
                <w:sz w:val="24"/>
                <w:szCs w:val="24"/>
                <w:lang w:val="de-DE"/>
              </w:rPr>
              <w:t>150</w:t>
            </w:r>
          </w:p>
        </w:tc>
      </w:tr>
    </w:tbl>
    <w:p w14:paraId="0382BAD1"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b/>
          <w:bCs/>
          <w:sz w:val="24"/>
          <w:szCs w:val="24"/>
        </w:rPr>
        <w:t>Table 2.</w:t>
      </w:r>
      <w:r w:rsidRPr="00167707">
        <w:rPr>
          <w:rFonts w:asciiTheme="minorHAnsi" w:hAnsiTheme="minorHAnsi" w:cstheme="minorHAnsi"/>
          <w:sz w:val="24"/>
          <w:szCs w:val="24"/>
        </w:rPr>
        <w:t xml:space="preserve"> AJ</w:t>
      </w:r>
      <w:r w:rsidRPr="00167707">
        <w:rPr>
          <w:rFonts w:asciiTheme="minorHAnsi" w:hAnsiTheme="minorHAnsi" w:cstheme="minorHAnsi"/>
          <w:sz w:val="24"/>
          <w:szCs w:val="24"/>
          <w:vertAlign w:val="superscript"/>
        </w:rPr>
        <w:t>®</w:t>
      </w:r>
      <w:r w:rsidRPr="00167707">
        <w:rPr>
          <w:rFonts w:asciiTheme="minorHAnsi" w:hAnsiTheme="minorHAnsi" w:cstheme="minorHAnsi"/>
          <w:sz w:val="24"/>
          <w:szCs w:val="24"/>
        </w:rPr>
        <w:t>P printing parameters and sintering conditions.</w:t>
      </w:r>
    </w:p>
    <w:p w14:paraId="49458412" w14:textId="77777777" w:rsidR="00383C89" w:rsidRPr="00167707" w:rsidRDefault="00383C89" w:rsidP="00435924">
      <w:pPr>
        <w:pStyle w:val="IOPH2"/>
        <w:jc w:val="both"/>
        <w:rPr>
          <w:rFonts w:asciiTheme="minorHAnsi" w:hAnsiTheme="minorHAnsi" w:cstheme="minorHAnsi"/>
          <w:sz w:val="24"/>
          <w:szCs w:val="24"/>
        </w:rPr>
      </w:pPr>
      <w:r w:rsidRPr="00167707">
        <w:rPr>
          <w:rFonts w:asciiTheme="minorHAnsi" w:hAnsiTheme="minorHAnsi" w:cstheme="minorHAnsi"/>
          <w:sz w:val="24"/>
          <w:szCs w:val="24"/>
        </w:rPr>
        <w:t>2.3.2 Ink-substrate interaction-cross-section inspection</w:t>
      </w:r>
    </w:p>
    <w:p w14:paraId="0AE87D76"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The test square patterns with an area of 1 cm</w:t>
      </w:r>
      <w:r w:rsidRPr="00167707">
        <w:rPr>
          <w:rFonts w:asciiTheme="minorHAnsi" w:hAnsiTheme="minorHAnsi" w:cstheme="minorHAnsi"/>
          <w:sz w:val="24"/>
          <w:szCs w:val="24"/>
          <w:vertAlign w:val="superscript"/>
        </w:rPr>
        <w:t>2</w:t>
      </w:r>
      <w:r w:rsidRPr="00167707">
        <w:rPr>
          <w:rFonts w:asciiTheme="minorHAnsi" w:hAnsiTheme="minorHAnsi" w:cstheme="minorHAnsi"/>
          <w:sz w:val="24"/>
          <w:szCs w:val="24"/>
        </w:rPr>
        <w:t xml:space="preserve"> were printed with AJ</w:t>
      </w:r>
      <w:r w:rsidRPr="00167707">
        <w:rPr>
          <w:rFonts w:asciiTheme="minorHAnsi" w:hAnsiTheme="minorHAnsi" w:cstheme="minorHAnsi"/>
          <w:sz w:val="24"/>
          <w:szCs w:val="24"/>
          <w:vertAlign w:val="superscript"/>
        </w:rPr>
        <w:t>®</w:t>
      </w:r>
      <w:r w:rsidRPr="00167707">
        <w:rPr>
          <w:rFonts w:asciiTheme="minorHAnsi" w:hAnsiTheme="minorHAnsi" w:cstheme="minorHAnsi"/>
          <w:sz w:val="24"/>
          <w:szCs w:val="24"/>
        </w:rPr>
        <w:t>P on the different paper substrates (selection results have been described in Section 3). The printing parameters were the same as in section 2.3.1. However, 4 layers were printed instead of 10 to increase the print efficiency and reduce the printing time. Furthermore, the sintering time was increased to minimum 180 minutes and the sintering temperature decreased to 110 °C to avoid the thermal degradation and curling effect of the substrates which was observed from the previous step of experimental methodology mentioned in Section 2.3.1. The purpose to perform this experiment is mainly to analyse the ink-substrate penetration and adhesion performance because interruptions of the ink film may lead to difficulties in the functionality (conductivity) of the structures.</w:t>
      </w:r>
    </w:p>
    <w:p w14:paraId="1421BFF5"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 xml:space="preserve"> Hence, cross-sections of printed samples were inspected by employing a high-resolution 3D-microscope (Keyence VHX-900F Digital Microscope) at the </w:t>
      </w:r>
      <w:proofErr w:type="spellStart"/>
      <w:r w:rsidRPr="00167707">
        <w:rPr>
          <w:rFonts w:asciiTheme="minorHAnsi" w:hAnsiTheme="minorHAnsi" w:cstheme="minorHAnsi"/>
          <w:sz w:val="24"/>
          <w:szCs w:val="24"/>
        </w:rPr>
        <w:t>Papiertechnische</w:t>
      </w:r>
      <w:proofErr w:type="spellEnd"/>
      <w:r w:rsidRPr="00167707">
        <w:rPr>
          <w:rFonts w:asciiTheme="minorHAnsi" w:hAnsiTheme="minorHAnsi" w:cstheme="minorHAnsi"/>
          <w:sz w:val="24"/>
          <w:szCs w:val="24"/>
        </w:rPr>
        <w:t xml:space="preserve"> Stiftung Institute (Dresden, Germany). The thickness of the printed lines was analysed via image processing to estimate the penetration depth of the material at the selected experimental conditions. The resolution chosen was 1600×2000 with a magnification of 2000X. 3 images were taken per sample and 5 measurements were taken for an image.</w:t>
      </w:r>
    </w:p>
    <w:p w14:paraId="6DCDD44C" w14:textId="77777777" w:rsidR="00383C89" w:rsidRPr="00167707" w:rsidRDefault="00383C89" w:rsidP="00435924">
      <w:pPr>
        <w:pStyle w:val="IOPH2"/>
        <w:jc w:val="both"/>
        <w:rPr>
          <w:rFonts w:asciiTheme="minorHAnsi" w:hAnsiTheme="minorHAnsi" w:cstheme="minorHAnsi"/>
          <w:sz w:val="24"/>
          <w:szCs w:val="24"/>
        </w:rPr>
      </w:pPr>
      <w:r w:rsidRPr="00167707">
        <w:rPr>
          <w:rFonts w:asciiTheme="minorHAnsi" w:hAnsiTheme="minorHAnsi" w:cstheme="minorHAnsi"/>
          <w:sz w:val="24"/>
          <w:szCs w:val="24"/>
        </w:rPr>
        <w:t>2.3.3 Stress tests upon printed pattern</w:t>
      </w:r>
    </w:p>
    <w:p w14:paraId="0C564D97"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 xml:space="preserve">Four critical stress tests were chosen and performed on the printed ink tracks to investigate the effect on the electrical resistance R(Ω) of the printed tracks upon these stress tests. The approach toward such tests was to record the electrical resistance R(Ω)  before and after tests using a digital multi-meter (2WR). Such kind of stress tests was done to ensure the reliability and durability of the printed tracks. These accelerated testing are common to realize and mimic the real-time environment situation. In Table 3, the tests and their details are summarized. The tests were performed at </w:t>
      </w:r>
      <w:proofErr w:type="spellStart"/>
      <w:r w:rsidRPr="00167707">
        <w:rPr>
          <w:rFonts w:asciiTheme="minorHAnsi" w:hAnsiTheme="minorHAnsi" w:cstheme="minorHAnsi"/>
          <w:sz w:val="24"/>
          <w:szCs w:val="24"/>
        </w:rPr>
        <w:t>Papiertechnische</w:t>
      </w:r>
      <w:proofErr w:type="spellEnd"/>
      <w:r w:rsidRPr="00167707">
        <w:rPr>
          <w:rFonts w:asciiTheme="minorHAnsi" w:hAnsiTheme="minorHAnsi" w:cstheme="minorHAnsi"/>
          <w:sz w:val="24"/>
          <w:szCs w:val="24"/>
        </w:rPr>
        <w:t xml:space="preserve"> Stiftung Institute (Dresden, Germany).</w:t>
      </w:r>
    </w:p>
    <w:p w14:paraId="65EB5592"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 xml:space="preserve">The chosen fibre-based paper substrate for this investigation was Koehler Type B (KTB) with PVOH coating. </w:t>
      </w:r>
      <w:proofErr w:type="spellStart"/>
      <w:r w:rsidRPr="00167707">
        <w:rPr>
          <w:rFonts w:asciiTheme="minorHAnsi" w:hAnsiTheme="minorHAnsi" w:cstheme="minorHAnsi"/>
          <w:sz w:val="24"/>
          <w:szCs w:val="24"/>
        </w:rPr>
        <w:t>Metalon</w:t>
      </w:r>
      <w:proofErr w:type="spellEnd"/>
      <w:r w:rsidRPr="00167707">
        <w:rPr>
          <w:rFonts w:asciiTheme="minorHAnsi" w:hAnsiTheme="minorHAnsi" w:cstheme="minorHAnsi"/>
          <w:sz w:val="24"/>
          <w:szCs w:val="24"/>
          <w:vertAlign w:val="superscript"/>
        </w:rPr>
        <w:t>®</w:t>
      </w:r>
      <w:r w:rsidRPr="00167707">
        <w:rPr>
          <w:rFonts w:asciiTheme="minorHAnsi" w:hAnsiTheme="minorHAnsi" w:cstheme="minorHAnsi"/>
          <w:sz w:val="24"/>
          <w:szCs w:val="24"/>
        </w:rPr>
        <w:t xml:space="preserve"> JS-A221AE ink (</w:t>
      </w:r>
      <w:proofErr w:type="spellStart"/>
      <w:r w:rsidRPr="00167707">
        <w:rPr>
          <w:rFonts w:asciiTheme="minorHAnsi" w:hAnsiTheme="minorHAnsi" w:cstheme="minorHAnsi"/>
          <w:sz w:val="24"/>
          <w:szCs w:val="24"/>
        </w:rPr>
        <w:t>Novacentrix</w:t>
      </w:r>
      <w:proofErr w:type="spellEnd"/>
      <w:r w:rsidRPr="00167707">
        <w:rPr>
          <w:rFonts w:asciiTheme="minorHAnsi" w:hAnsiTheme="minorHAnsi" w:cstheme="minorHAnsi"/>
          <w:sz w:val="24"/>
          <w:szCs w:val="24"/>
        </w:rPr>
        <w:t xml:space="preserve"> Inc., USA ) was chosen to print silver test structures that were investigated. For the climate aging test, the samples were subjected to climate treatment in a climatic chamber. The XENOTEST ALPHA HE device (ATLAS Material Testing Technology GmbH, Germany) was used for the examination. The rub resistance was determined by a rub resistance tester -</w:t>
      </w:r>
      <w:proofErr w:type="spellStart"/>
      <w:r w:rsidRPr="00167707">
        <w:rPr>
          <w:rFonts w:asciiTheme="minorHAnsi" w:hAnsiTheme="minorHAnsi" w:cstheme="minorHAnsi"/>
          <w:sz w:val="24"/>
          <w:szCs w:val="24"/>
        </w:rPr>
        <w:t>Prüfbau-Quartant</w:t>
      </w:r>
      <w:proofErr w:type="spellEnd"/>
      <w:r w:rsidRPr="00167707">
        <w:rPr>
          <w:rFonts w:asciiTheme="minorHAnsi" w:hAnsiTheme="minorHAnsi" w:cstheme="minorHAnsi"/>
          <w:sz w:val="24"/>
          <w:szCs w:val="24"/>
        </w:rPr>
        <w:t xml:space="preserve">. </w:t>
      </w:r>
    </w:p>
    <w:tbl>
      <w:tblPr>
        <w:tblW w:w="0" w:type="auto"/>
        <w:jc w:val="center"/>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1988"/>
        <w:gridCol w:w="2366"/>
        <w:gridCol w:w="1295"/>
      </w:tblGrid>
      <w:tr w:rsidR="00167707" w:rsidRPr="00167707" w14:paraId="45B3B868" w14:textId="77777777" w:rsidTr="006320DE">
        <w:trPr>
          <w:jc w:val="center"/>
        </w:trPr>
        <w:tc>
          <w:tcPr>
            <w:tcW w:w="0" w:type="auto"/>
            <w:tcBorders>
              <w:top w:val="single" w:sz="8" w:space="0" w:color="auto"/>
              <w:bottom w:val="single" w:sz="4" w:space="0" w:color="auto"/>
            </w:tcBorders>
            <w:shd w:val="clear" w:color="auto" w:fill="auto"/>
            <w:vAlign w:val="center"/>
          </w:tcPr>
          <w:p w14:paraId="103EB954" w14:textId="77777777" w:rsidR="00383C89" w:rsidRPr="00167707" w:rsidRDefault="00383C89" w:rsidP="00435924">
            <w:pPr>
              <w:pStyle w:val="IOPText"/>
              <w:rPr>
                <w:rFonts w:asciiTheme="minorHAnsi" w:hAnsiTheme="minorHAnsi" w:cstheme="minorHAnsi"/>
                <w:b/>
                <w:bCs/>
                <w:sz w:val="24"/>
                <w:szCs w:val="24"/>
              </w:rPr>
            </w:pPr>
            <w:r w:rsidRPr="00167707">
              <w:rPr>
                <w:rFonts w:asciiTheme="minorHAnsi" w:hAnsiTheme="minorHAnsi" w:cstheme="minorHAnsi"/>
                <w:b/>
                <w:bCs/>
                <w:sz w:val="24"/>
                <w:szCs w:val="24"/>
              </w:rPr>
              <w:t>Test Name</w:t>
            </w:r>
          </w:p>
        </w:tc>
        <w:tc>
          <w:tcPr>
            <w:tcW w:w="2366" w:type="dxa"/>
            <w:tcBorders>
              <w:top w:val="single" w:sz="8" w:space="0" w:color="auto"/>
              <w:bottom w:val="single" w:sz="4" w:space="0" w:color="auto"/>
            </w:tcBorders>
            <w:shd w:val="clear" w:color="auto" w:fill="auto"/>
            <w:vAlign w:val="center"/>
          </w:tcPr>
          <w:p w14:paraId="51588596" w14:textId="77777777" w:rsidR="00383C89" w:rsidRPr="00167707" w:rsidRDefault="00383C89" w:rsidP="00435924">
            <w:pPr>
              <w:pStyle w:val="IOPText"/>
              <w:rPr>
                <w:rFonts w:asciiTheme="minorHAnsi" w:hAnsiTheme="minorHAnsi" w:cstheme="minorHAnsi"/>
                <w:b/>
                <w:bCs/>
                <w:sz w:val="24"/>
                <w:szCs w:val="24"/>
              </w:rPr>
            </w:pPr>
            <w:r w:rsidRPr="00167707">
              <w:rPr>
                <w:rFonts w:asciiTheme="minorHAnsi" w:hAnsiTheme="minorHAnsi" w:cstheme="minorHAnsi"/>
                <w:b/>
                <w:bCs/>
                <w:sz w:val="24"/>
                <w:szCs w:val="24"/>
              </w:rPr>
              <w:t>Test Details</w:t>
            </w:r>
          </w:p>
        </w:tc>
        <w:tc>
          <w:tcPr>
            <w:tcW w:w="1246" w:type="dxa"/>
            <w:tcBorders>
              <w:top w:val="single" w:sz="8" w:space="0" w:color="auto"/>
              <w:bottom w:val="single" w:sz="4" w:space="0" w:color="auto"/>
            </w:tcBorders>
            <w:shd w:val="clear" w:color="auto" w:fill="auto"/>
            <w:vAlign w:val="center"/>
            <w:hideMark/>
          </w:tcPr>
          <w:p w14:paraId="4C099C90" w14:textId="77777777" w:rsidR="00383C89" w:rsidRPr="00167707" w:rsidRDefault="00383C89" w:rsidP="00435924">
            <w:pPr>
              <w:pStyle w:val="IOPText"/>
              <w:rPr>
                <w:rFonts w:asciiTheme="minorHAnsi" w:hAnsiTheme="minorHAnsi" w:cstheme="minorHAnsi"/>
                <w:b/>
                <w:bCs/>
                <w:sz w:val="24"/>
                <w:szCs w:val="24"/>
              </w:rPr>
            </w:pPr>
            <w:r w:rsidRPr="00167707">
              <w:rPr>
                <w:rFonts w:asciiTheme="minorHAnsi" w:hAnsiTheme="minorHAnsi" w:cstheme="minorHAnsi"/>
                <w:b/>
                <w:bCs/>
                <w:sz w:val="24"/>
                <w:szCs w:val="24"/>
              </w:rPr>
              <w:t>Sample</w:t>
            </w:r>
          </w:p>
          <w:p w14:paraId="27C82EAF" w14:textId="77777777" w:rsidR="00383C89" w:rsidRPr="00167707" w:rsidRDefault="00383C89" w:rsidP="00435924">
            <w:pPr>
              <w:pStyle w:val="IOPText"/>
              <w:rPr>
                <w:rFonts w:asciiTheme="minorHAnsi" w:hAnsiTheme="minorHAnsi" w:cstheme="minorHAnsi"/>
                <w:b/>
                <w:bCs/>
                <w:sz w:val="24"/>
                <w:szCs w:val="24"/>
              </w:rPr>
            </w:pPr>
            <w:r w:rsidRPr="00167707">
              <w:rPr>
                <w:rFonts w:asciiTheme="minorHAnsi" w:hAnsiTheme="minorHAnsi" w:cstheme="minorHAnsi"/>
                <w:b/>
                <w:bCs/>
                <w:sz w:val="24"/>
                <w:szCs w:val="24"/>
              </w:rPr>
              <w:t>Dimension</w:t>
            </w:r>
          </w:p>
        </w:tc>
      </w:tr>
      <w:tr w:rsidR="00167707" w:rsidRPr="00167707" w14:paraId="06B3708A" w14:textId="77777777" w:rsidTr="006320DE">
        <w:trPr>
          <w:jc w:val="center"/>
        </w:trPr>
        <w:tc>
          <w:tcPr>
            <w:tcW w:w="0" w:type="auto"/>
            <w:vMerge w:val="restart"/>
            <w:tcBorders>
              <w:top w:val="single" w:sz="4" w:space="0" w:color="auto"/>
            </w:tcBorders>
            <w:shd w:val="clear" w:color="auto" w:fill="auto"/>
            <w:vAlign w:val="center"/>
            <w:hideMark/>
          </w:tcPr>
          <w:p w14:paraId="1AB6368A"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Accelerated Aging</w:t>
            </w:r>
          </w:p>
          <w:p w14:paraId="5B570DEB"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(Climate Aging)</w:t>
            </w:r>
          </w:p>
        </w:tc>
        <w:tc>
          <w:tcPr>
            <w:tcW w:w="2366" w:type="dxa"/>
            <w:tcBorders>
              <w:top w:val="single" w:sz="4" w:space="0" w:color="auto"/>
              <w:bottom w:val="nil"/>
            </w:tcBorders>
            <w:shd w:val="clear" w:color="auto" w:fill="auto"/>
            <w:vAlign w:val="center"/>
          </w:tcPr>
          <w:p w14:paraId="35BDDCA5"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Samples kept in a climate chamber @</w:t>
            </w:r>
          </w:p>
          <w:p w14:paraId="4FC66B79"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(80 ±0,5)°C / (65 ±2)%.</w:t>
            </w:r>
          </w:p>
        </w:tc>
        <w:tc>
          <w:tcPr>
            <w:tcW w:w="1246" w:type="dxa"/>
            <w:tcBorders>
              <w:top w:val="single" w:sz="4" w:space="0" w:color="auto"/>
              <w:bottom w:val="nil"/>
            </w:tcBorders>
            <w:shd w:val="clear" w:color="auto" w:fill="auto"/>
            <w:vAlign w:val="center"/>
          </w:tcPr>
          <w:p w14:paraId="0A15F061" w14:textId="77777777" w:rsidR="00383C89" w:rsidRPr="00167707" w:rsidRDefault="00383C89" w:rsidP="00435924">
            <w:pPr>
              <w:pStyle w:val="IOPText"/>
              <w:rPr>
                <w:rFonts w:asciiTheme="minorHAnsi" w:hAnsiTheme="minorHAnsi" w:cstheme="minorHAnsi"/>
                <w:sz w:val="24"/>
                <w:szCs w:val="24"/>
              </w:rPr>
            </w:pPr>
          </w:p>
        </w:tc>
      </w:tr>
      <w:tr w:rsidR="00167707" w:rsidRPr="00167707" w14:paraId="35F898EB" w14:textId="77777777" w:rsidTr="006320DE">
        <w:trPr>
          <w:jc w:val="center"/>
        </w:trPr>
        <w:tc>
          <w:tcPr>
            <w:tcW w:w="0" w:type="auto"/>
            <w:vMerge/>
            <w:shd w:val="clear" w:color="auto" w:fill="auto"/>
            <w:vAlign w:val="center"/>
            <w:hideMark/>
          </w:tcPr>
          <w:p w14:paraId="2CF1138F" w14:textId="77777777" w:rsidR="00383C89" w:rsidRPr="00167707" w:rsidRDefault="00383C89" w:rsidP="00435924">
            <w:pPr>
              <w:pStyle w:val="IOPText"/>
              <w:rPr>
                <w:rFonts w:asciiTheme="minorHAnsi" w:hAnsiTheme="minorHAnsi" w:cstheme="minorHAnsi"/>
                <w:sz w:val="24"/>
                <w:szCs w:val="24"/>
              </w:rPr>
            </w:pPr>
          </w:p>
        </w:tc>
        <w:tc>
          <w:tcPr>
            <w:tcW w:w="2366" w:type="dxa"/>
            <w:tcBorders>
              <w:top w:val="nil"/>
              <w:bottom w:val="nil"/>
            </w:tcBorders>
            <w:shd w:val="clear" w:color="auto" w:fill="auto"/>
            <w:vAlign w:val="center"/>
          </w:tcPr>
          <w:p w14:paraId="37881BFB"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Aging duration of 12 days</w:t>
            </w:r>
          </w:p>
        </w:tc>
        <w:tc>
          <w:tcPr>
            <w:tcW w:w="1246" w:type="dxa"/>
            <w:tcBorders>
              <w:top w:val="nil"/>
              <w:bottom w:val="nil"/>
            </w:tcBorders>
            <w:shd w:val="clear" w:color="auto" w:fill="auto"/>
            <w:vAlign w:val="center"/>
          </w:tcPr>
          <w:p w14:paraId="7BA64D83"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Custom</w:t>
            </w:r>
          </w:p>
        </w:tc>
      </w:tr>
      <w:tr w:rsidR="00167707" w:rsidRPr="00167707" w14:paraId="22725CE3" w14:textId="77777777" w:rsidTr="006320DE">
        <w:trPr>
          <w:jc w:val="center"/>
        </w:trPr>
        <w:tc>
          <w:tcPr>
            <w:tcW w:w="0" w:type="auto"/>
            <w:vMerge/>
            <w:tcBorders>
              <w:bottom w:val="single" w:sz="4" w:space="0" w:color="auto"/>
            </w:tcBorders>
            <w:shd w:val="clear" w:color="auto" w:fill="auto"/>
            <w:vAlign w:val="center"/>
          </w:tcPr>
          <w:p w14:paraId="1D0F52CE" w14:textId="77777777" w:rsidR="00383C89" w:rsidRPr="00167707" w:rsidRDefault="00383C89" w:rsidP="00435924">
            <w:pPr>
              <w:pStyle w:val="IOPText"/>
              <w:rPr>
                <w:rFonts w:asciiTheme="minorHAnsi" w:hAnsiTheme="minorHAnsi" w:cstheme="minorHAnsi"/>
                <w:sz w:val="24"/>
                <w:szCs w:val="24"/>
              </w:rPr>
            </w:pPr>
          </w:p>
        </w:tc>
        <w:tc>
          <w:tcPr>
            <w:tcW w:w="2366" w:type="dxa"/>
            <w:tcBorders>
              <w:top w:val="nil"/>
              <w:bottom w:val="single" w:sz="4" w:space="0" w:color="auto"/>
            </w:tcBorders>
            <w:shd w:val="clear" w:color="auto" w:fill="auto"/>
            <w:vAlign w:val="center"/>
          </w:tcPr>
          <w:p w14:paraId="6FE85DBC"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DIN ISO 5630-3</w:t>
            </w:r>
          </w:p>
          <w:p w14:paraId="4060D847" w14:textId="77777777" w:rsidR="00383C89" w:rsidRPr="00167707" w:rsidRDefault="00383C89" w:rsidP="00435924">
            <w:pPr>
              <w:pStyle w:val="IOPText"/>
              <w:rPr>
                <w:rFonts w:asciiTheme="minorHAnsi" w:hAnsiTheme="minorHAnsi" w:cstheme="minorHAnsi"/>
                <w:sz w:val="24"/>
                <w:szCs w:val="24"/>
              </w:rPr>
            </w:pPr>
          </w:p>
        </w:tc>
        <w:tc>
          <w:tcPr>
            <w:tcW w:w="1246" w:type="dxa"/>
            <w:tcBorders>
              <w:top w:val="nil"/>
              <w:bottom w:val="single" w:sz="4" w:space="0" w:color="auto"/>
            </w:tcBorders>
            <w:shd w:val="clear" w:color="auto" w:fill="auto"/>
            <w:vAlign w:val="center"/>
          </w:tcPr>
          <w:p w14:paraId="5E55F3AF" w14:textId="77777777" w:rsidR="00383C89" w:rsidRPr="00167707" w:rsidRDefault="00383C89" w:rsidP="00435924">
            <w:pPr>
              <w:pStyle w:val="IOPText"/>
              <w:rPr>
                <w:rFonts w:asciiTheme="minorHAnsi" w:hAnsiTheme="minorHAnsi" w:cstheme="minorHAnsi"/>
                <w:sz w:val="24"/>
                <w:szCs w:val="24"/>
              </w:rPr>
            </w:pPr>
          </w:p>
        </w:tc>
      </w:tr>
      <w:tr w:rsidR="00167707" w:rsidRPr="00167707" w14:paraId="6EDA210C" w14:textId="77777777" w:rsidTr="006320DE">
        <w:trPr>
          <w:jc w:val="center"/>
        </w:trPr>
        <w:tc>
          <w:tcPr>
            <w:tcW w:w="0" w:type="auto"/>
            <w:vMerge w:val="restart"/>
            <w:tcBorders>
              <w:top w:val="single" w:sz="4" w:space="0" w:color="auto"/>
              <w:bottom w:val="nil"/>
            </w:tcBorders>
            <w:shd w:val="clear" w:color="auto" w:fill="auto"/>
            <w:vAlign w:val="center"/>
            <w:hideMark/>
          </w:tcPr>
          <w:p w14:paraId="186241EA"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Accelerated Aging</w:t>
            </w:r>
          </w:p>
          <w:p w14:paraId="0C87727F"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(Light Aging)</w:t>
            </w:r>
          </w:p>
        </w:tc>
        <w:tc>
          <w:tcPr>
            <w:tcW w:w="2366" w:type="dxa"/>
            <w:tcBorders>
              <w:top w:val="single" w:sz="4" w:space="0" w:color="auto"/>
              <w:bottom w:val="nil"/>
            </w:tcBorders>
            <w:shd w:val="clear" w:color="auto" w:fill="auto"/>
            <w:vAlign w:val="center"/>
            <w:hideMark/>
          </w:tcPr>
          <w:p w14:paraId="4340265D"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Samples exposed to light.</w:t>
            </w:r>
          </w:p>
        </w:tc>
        <w:tc>
          <w:tcPr>
            <w:tcW w:w="1246" w:type="dxa"/>
            <w:tcBorders>
              <w:top w:val="single" w:sz="4" w:space="0" w:color="auto"/>
              <w:bottom w:val="nil"/>
            </w:tcBorders>
            <w:shd w:val="clear" w:color="auto" w:fill="auto"/>
            <w:vAlign w:val="center"/>
            <w:hideMark/>
          </w:tcPr>
          <w:p w14:paraId="0F0C886B" w14:textId="77777777" w:rsidR="00383C89" w:rsidRPr="00167707" w:rsidRDefault="00383C89" w:rsidP="00435924">
            <w:pPr>
              <w:pStyle w:val="IOPText"/>
              <w:rPr>
                <w:rFonts w:asciiTheme="minorHAnsi" w:hAnsiTheme="minorHAnsi" w:cstheme="minorHAnsi"/>
                <w:sz w:val="24"/>
                <w:szCs w:val="24"/>
              </w:rPr>
            </w:pPr>
          </w:p>
        </w:tc>
      </w:tr>
      <w:tr w:rsidR="00167707" w:rsidRPr="00167707" w14:paraId="70996CBF" w14:textId="77777777" w:rsidTr="006320DE">
        <w:trPr>
          <w:jc w:val="center"/>
        </w:trPr>
        <w:tc>
          <w:tcPr>
            <w:tcW w:w="0" w:type="auto"/>
            <w:vMerge/>
            <w:tcBorders>
              <w:top w:val="nil"/>
              <w:bottom w:val="single" w:sz="4" w:space="0" w:color="auto"/>
            </w:tcBorders>
            <w:shd w:val="clear" w:color="auto" w:fill="auto"/>
            <w:vAlign w:val="center"/>
            <w:hideMark/>
          </w:tcPr>
          <w:p w14:paraId="4132C1B2" w14:textId="77777777" w:rsidR="00383C89" w:rsidRPr="00167707" w:rsidRDefault="00383C89" w:rsidP="00435924">
            <w:pPr>
              <w:pStyle w:val="IOPText"/>
              <w:rPr>
                <w:rFonts w:asciiTheme="minorHAnsi" w:hAnsiTheme="minorHAnsi" w:cstheme="minorHAnsi"/>
                <w:sz w:val="24"/>
                <w:szCs w:val="24"/>
              </w:rPr>
            </w:pPr>
          </w:p>
        </w:tc>
        <w:tc>
          <w:tcPr>
            <w:tcW w:w="2366" w:type="dxa"/>
            <w:tcBorders>
              <w:top w:val="nil"/>
              <w:bottom w:val="single" w:sz="4" w:space="0" w:color="auto"/>
            </w:tcBorders>
            <w:shd w:val="clear" w:color="auto" w:fill="auto"/>
            <w:vAlign w:val="center"/>
            <w:hideMark/>
          </w:tcPr>
          <w:p w14:paraId="533D98B6"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Illumination with xenon arc light.</w:t>
            </w:r>
          </w:p>
          <w:p w14:paraId="7D187028"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Irradiation levels, dose, filters, temperatures can be changed.</w:t>
            </w:r>
          </w:p>
          <w:p w14:paraId="2D9399E8"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DIN EN ISO 4892-2</w:t>
            </w:r>
          </w:p>
        </w:tc>
        <w:tc>
          <w:tcPr>
            <w:tcW w:w="1246" w:type="dxa"/>
            <w:tcBorders>
              <w:top w:val="nil"/>
              <w:bottom w:val="single" w:sz="4" w:space="0" w:color="auto"/>
            </w:tcBorders>
            <w:shd w:val="clear" w:color="auto" w:fill="auto"/>
            <w:vAlign w:val="center"/>
            <w:hideMark/>
          </w:tcPr>
          <w:p w14:paraId="12841800"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135 × 45 mm</w:t>
            </w:r>
          </w:p>
        </w:tc>
      </w:tr>
      <w:tr w:rsidR="00167707" w:rsidRPr="00167707" w14:paraId="1F54CEA4" w14:textId="77777777" w:rsidTr="006320DE">
        <w:trPr>
          <w:jc w:val="center"/>
        </w:trPr>
        <w:tc>
          <w:tcPr>
            <w:tcW w:w="0" w:type="auto"/>
            <w:tcBorders>
              <w:top w:val="single" w:sz="4" w:space="0" w:color="auto"/>
              <w:bottom w:val="nil"/>
            </w:tcBorders>
            <w:shd w:val="clear" w:color="auto" w:fill="auto"/>
            <w:vAlign w:val="center"/>
            <w:hideMark/>
          </w:tcPr>
          <w:p w14:paraId="48EDD6CB"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Rub Resistance</w:t>
            </w:r>
          </w:p>
        </w:tc>
        <w:tc>
          <w:tcPr>
            <w:tcW w:w="2366" w:type="dxa"/>
            <w:tcBorders>
              <w:top w:val="single" w:sz="4" w:space="0" w:color="auto"/>
              <w:bottom w:val="nil"/>
            </w:tcBorders>
            <w:shd w:val="clear" w:color="auto" w:fill="auto"/>
            <w:vAlign w:val="center"/>
            <w:hideMark/>
          </w:tcPr>
          <w:p w14:paraId="675609E1"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Rub length: 4.5 cm at a rub speed of 66 strokes per minute.</w:t>
            </w:r>
          </w:p>
          <w:p w14:paraId="6AC5D84C"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Abrasive round body mass: 610 g</w:t>
            </w:r>
          </w:p>
        </w:tc>
        <w:tc>
          <w:tcPr>
            <w:tcW w:w="1246" w:type="dxa"/>
            <w:tcBorders>
              <w:top w:val="single" w:sz="4" w:space="0" w:color="auto"/>
              <w:bottom w:val="nil"/>
            </w:tcBorders>
            <w:shd w:val="clear" w:color="auto" w:fill="auto"/>
            <w:vAlign w:val="center"/>
            <w:hideMark/>
          </w:tcPr>
          <w:p w14:paraId="4307DA77"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45 × 45 mm</w:t>
            </w:r>
          </w:p>
        </w:tc>
      </w:tr>
      <w:tr w:rsidR="00167707" w:rsidRPr="00167707" w14:paraId="57DF579E" w14:textId="77777777" w:rsidTr="006320DE">
        <w:trPr>
          <w:jc w:val="center"/>
        </w:trPr>
        <w:tc>
          <w:tcPr>
            <w:tcW w:w="0" w:type="auto"/>
            <w:vMerge w:val="restart"/>
            <w:tcBorders>
              <w:top w:val="single" w:sz="4" w:space="0" w:color="auto"/>
              <w:bottom w:val="nil"/>
            </w:tcBorders>
            <w:shd w:val="clear" w:color="auto" w:fill="auto"/>
            <w:vAlign w:val="center"/>
          </w:tcPr>
          <w:p w14:paraId="13882107"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Water Resistance</w:t>
            </w:r>
          </w:p>
        </w:tc>
        <w:tc>
          <w:tcPr>
            <w:tcW w:w="2366" w:type="dxa"/>
            <w:tcBorders>
              <w:top w:val="single" w:sz="4" w:space="0" w:color="auto"/>
              <w:bottom w:val="nil"/>
            </w:tcBorders>
            <w:shd w:val="clear" w:color="auto" w:fill="auto"/>
            <w:vAlign w:val="center"/>
          </w:tcPr>
          <w:p w14:paraId="6867CCE7"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Samples exposed to 0.1 ml water</w:t>
            </w:r>
          </w:p>
        </w:tc>
        <w:tc>
          <w:tcPr>
            <w:tcW w:w="1246" w:type="dxa"/>
            <w:tcBorders>
              <w:top w:val="single" w:sz="4" w:space="0" w:color="auto"/>
              <w:bottom w:val="nil"/>
            </w:tcBorders>
            <w:shd w:val="clear" w:color="auto" w:fill="auto"/>
            <w:vAlign w:val="center"/>
          </w:tcPr>
          <w:p w14:paraId="712C9F12"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Custom</w:t>
            </w:r>
          </w:p>
        </w:tc>
      </w:tr>
      <w:tr w:rsidR="00167707" w:rsidRPr="00167707" w14:paraId="6CE344E1" w14:textId="77777777" w:rsidTr="006320DE">
        <w:trPr>
          <w:jc w:val="center"/>
        </w:trPr>
        <w:tc>
          <w:tcPr>
            <w:tcW w:w="0" w:type="auto"/>
            <w:vMerge/>
            <w:tcBorders>
              <w:top w:val="nil"/>
              <w:bottom w:val="single" w:sz="4" w:space="0" w:color="auto"/>
            </w:tcBorders>
            <w:shd w:val="clear" w:color="auto" w:fill="auto"/>
            <w:vAlign w:val="center"/>
          </w:tcPr>
          <w:p w14:paraId="2E313FC3" w14:textId="77777777" w:rsidR="00383C89" w:rsidRPr="00167707" w:rsidRDefault="00383C89" w:rsidP="00435924">
            <w:pPr>
              <w:pStyle w:val="IOPText"/>
              <w:rPr>
                <w:rFonts w:asciiTheme="minorHAnsi" w:hAnsiTheme="minorHAnsi" w:cstheme="minorHAnsi"/>
                <w:sz w:val="24"/>
                <w:szCs w:val="24"/>
              </w:rPr>
            </w:pPr>
          </w:p>
        </w:tc>
        <w:tc>
          <w:tcPr>
            <w:tcW w:w="2366" w:type="dxa"/>
            <w:tcBorders>
              <w:top w:val="nil"/>
              <w:bottom w:val="single" w:sz="4" w:space="0" w:color="auto"/>
            </w:tcBorders>
            <w:shd w:val="clear" w:color="auto" w:fill="auto"/>
            <w:vAlign w:val="center"/>
          </w:tcPr>
          <w:p w14:paraId="3267DCE1"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30-60 seconds</w:t>
            </w:r>
          </w:p>
          <w:p w14:paraId="559170B0"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 xml:space="preserve">ISO 18935 Methods </w:t>
            </w:r>
          </w:p>
        </w:tc>
        <w:tc>
          <w:tcPr>
            <w:tcW w:w="1246" w:type="dxa"/>
            <w:tcBorders>
              <w:top w:val="nil"/>
              <w:bottom w:val="single" w:sz="4" w:space="0" w:color="auto"/>
            </w:tcBorders>
            <w:shd w:val="clear" w:color="auto" w:fill="auto"/>
            <w:vAlign w:val="center"/>
          </w:tcPr>
          <w:p w14:paraId="479CFEAE" w14:textId="77777777" w:rsidR="00383C89" w:rsidRPr="00167707" w:rsidRDefault="00383C89" w:rsidP="00435924">
            <w:pPr>
              <w:pStyle w:val="IOPText"/>
              <w:keepNext/>
              <w:rPr>
                <w:rFonts w:asciiTheme="minorHAnsi" w:hAnsiTheme="minorHAnsi" w:cstheme="minorHAnsi"/>
                <w:sz w:val="24"/>
                <w:szCs w:val="24"/>
              </w:rPr>
            </w:pPr>
          </w:p>
        </w:tc>
      </w:tr>
    </w:tbl>
    <w:p w14:paraId="65D66C9D"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b/>
          <w:bCs/>
          <w:sz w:val="24"/>
          <w:szCs w:val="24"/>
        </w:rPr>
        <w:t>Table 3.</w:t>
      </w:r>
      <w:r w:rsidRPr="00167707">
        <w:rPr>
          <w:rFonts w:asciiTheme="minorHAnsi" w:hAnsiTheme="minorHAnsi" w:cstheme="minorHAnsi"/>
          <w:sz w:val="24"/>
          <w:szCs w:val="24"/>
        </w:rPr>
        <w:t xml:space="preserve"> Summary of the stress tests performed on the printed tracks with the test name, details and their characteristics</w:t>
      </w:r>
    </w:p>
    <w:p w14:paraId="6E11AD0E" w14:textId="77777777" w:rsidR="00383C89" w:rsidRPr="00167707" w:rsidRDefault="00383C89" w:rsidP="00435924">
      <w:pPr>
        <w:pStyle w:val="IOPH2"/>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xml:space="preserve">2.4 Case study </w:t>
      </w:r>
    </w:p>
    <w:p w14:paraId="3728F31D"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xml:space="preserve">In this paper, a case study of a HF RFID antenna was designed, fabricated, and validated by implementing Aerosol Jet Printing with the help of conductive  </w:t>
      </w:r>
      <w:proofErr w:type="spellStart"/>
      <w:r w:rsidRPr="00167707">
        <w:rPr>
          <w:rFonts w:asciiTheme="minorHAnsi" w:hAnsiTheme="minorHAnsi" w:cstheme="minorHAnsi"/>
          <w:sz w:val="24"/>
          <w:szCs w:val="24"/>
          <w:lang w:val="en-US" w:bidi="en-US"/>
        </w:rPr>
        <w:t>AgNPs</w:t>
      </w:r>
      <w:proofErr w:type="spellEnd"/>
      <w:r w:rsidRPr="00167707">
        <w:rPr>
          <w:rFonts w:asciiTheme="minorHAnsi" w:hAnsiTheme="minorHAnsi" w:cstheme="minorHAnsi"/>
          <w:sz w:val="24"/>
          <w:szCs w:val="24"/>
          <w:lang w:val="en-US" w:bidi="en-US"/>
        </w:rPr>
        <w:t xml:space="preserve"> ink on a fibre-based paper substrate. The silver ink </w:t>
      </w:r>
      <w:ins w:id="0" w:author="BUNTINX Mieke" w:date="2021-09-18T17:41:00Z">
        <w:r w:rsidRPr="00167707">
          <w:rPr>
            <w:rFonts w:asciiTheme="minorHAnsi" w:hAnsiTheme="minorHAnsi" w:cstheme="minorHAnsi"/>
            <w:sz w:val="24"/>
            <w:szCs w:val="24"/>
            <w:lang w:val="en-US" w:bidi="en-US"/>
          </w:rPr>
          <w:t>Metalon® JS-A221AE ink (</w:t>
        </w:r>
        <w:proofErr w:type="spellStart"/>
        <w:r w:rsidRPr="00167707">
          <w:rPr>
            <w:rFonts w:asciiTheme="minorHAnsi" w:hAnsiTheme="minorHAnsi" w:cstheme="minorHAnsi"/>
            <w:sz w:val="24"/>
            <w:szCs w:val="24"/>
            <w:lang w:val="en-US" w:bidi="en-US"/>
          </w:rPr>
          <w:t>Novacentrix</w:t>
        </w:r>
      </w:ins>
      <w:proofErr w:type="spellEnd"/>
      <w:r w:rsidRPr="00167707">
        <w:rPr>
          <w:rFonts w:asciiTheme="minorHAnsi" w:hAnsiTheme="minorHAnsi" w:cstheme="minorHAnsi"/>
          <w:sz w:val="24"/>
          <w:szCs w:val="24"/>
          <w:lang w:val="en-US" w:bidi="en-US"/>
        </w:rPr>
        <w:t xml:space="preserve"> Inc.</w:t>
      </w:r>
      <w:ins w:id="1" w:author="BUNTINX Mieke" w:date="2021-09-18T17:41:00Z">
        <w:r w:rsidRPr="00167707">
          <w:rPr>
            <w:rFonts w:asciiTheme="minorHAnsi" w:hAnsiTheme="minorHAnsi" w:cstheme="minorHAnsi"/>
            <w:sz w:val="24"/>
            <w:szCs w:val="24"/>
            <w:lang w:val="en-US" w:bidi="en-US"/>
          </w:rPr>
          <w:t>, USA)</w:t>
        </w:r>
      </w:ins>
      <w:r w:rsidRPr="00167707">
        <w:rPr>
          <w:rFonts w:asciiTheme="minorHAnsi" w:hAnsiTheme="minorHAnsi" w:cstheme="minorHAnsi"/>
          <w:sz w:val="24"/>
          <w:szCs w:val="24"/>
          <w:lang w:val="en-US" w:bidi="en-US"/>
        </w:rPr>
        <w:t xml:space="preserve"> is used along with the chosen substrate  - Koehler Type B (coated). </w:t>
      </w:r>
      <w:del w:id="2" w:author="BUNTINX Mieke" w:date="2021-09-18T17:41:00Z">
        <w:r w:rsidRPr="00167707" w:rsidDel="002238C5">
          <w:rPr>
            <w:rFonts w:asciiTheme="minorHAnsi" w:hAnsiTheme="minorHAnsi" w:cstheme="minorHAnsi"/>
            <w:sz w:val="24"/>
            <w:szCs w:val="24"/>
            <w:lang w:val="en-US" w:bidi="en-US"/>
          </w:rPr>
          <w:delText xml:space="preserve"> </w:delText>
        </w:r>
      </w:del>
      <w:r w:rsidRPr="00167707">
        <w:rPr>
          <w:rFonts w:asciiTheme="minorHAnsi" w:hAnsiTheme="minorHAnsi" w:cstheme="minorHAnsi"/>
          <w:sz w:val="24"/>
          <w:szCs w:val="24"/>
          <w:lang w:val="en-US" w:bidi="en-US"/>
        </w:rPr>
        <w:t>This case study is an example of the many applications which AJ</w:t>
      </w:r>
      <w:r w:rsidRPr="00167707">
        <w:rPr>
          <w:rFonts w:asciiTheme="minorHAnsi" w:hAnsiTheme="minorHAnsi" w:cstheme="minorHAnsi"/>
          <w:sz w:val="24"/>
          <w:szCs w:val="24"/>
          <w:vertAlign w:val="superscript"/>
          <w:lang w:val="en-US" w:bidi="en-US"/>
        </w:rPr>
        <w:t>®</w:t>
      </w:r>
      <w:r w:rsidRPr="00167707">
        <w:rPr>
          <w:rFonts w:asciiTheme="minorHAnsi" w:hAnsiTheme="minorHAnsi" w:cstheme="minorHAnsi"/>
          <w:sz w:val="24"/>
          <w:szCs w:val="24"/>
          <w:lang w:val="en-US" w:bidi="en-US"/>
        </w:rPr>
        <w:t xml:space="preserve">P as a printing technology can exploit on fibre-based substrates in the area of smart packaging like printed bar-code, or smart RC circuits along with LEDs. In the following sub-sections, the case study will be explained and their results will be discussed in the result section 3. </w:t>
      </w:r>
    </w:p>
    <w:p w14:paraId="39037148"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2.4.1 RFID Antenna</w:t>
      </w:r>
    </w:p>
    <w:p w14:paraId="541DB783"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lang w:val="en-US" w:bidi="en-US"/>
        </w:rPr>
        <w:t>The investigated antenna design is a square-shaped, 6 loops antenna. It resonate</w:t>
      </w:r>
      <w:ins w:id="3" w:author="BUNTINX Mieke" w:date="2021-09-18T17:42:00Z">
        <w:r w:rsidRPr="00167707">
          <w:rPr>
            <w:rFonts w:asciiTheme="minorHAnsi" w:hAnsiTheme="minorHAnsi" w:cstheme="minorHAnsi"/>
            <w:sz w:val="24"/>
            <w:szCs w:val="24"/>
            <w:lang w:val="en-US" w:bidi="en-US"/>
          </w:rPr>
          <w:t>s</w:t>
        </w:r>
      </w:ins>
      <w:r w:rsidRPr="00167707">
        <w:rPr>
          <w:rFonts w:asciiTheme="minorHAnsi" w:hAnsiTheme="minorHAnsi" w:cstheme="minorHAnsi"/>
          <w:sz w:val="24"/>
          <w:szCs w:val="24"/>
          <w:lang w:val="en-US" w:bidi="en-US"/>
        </w:rPr>
        <w:t xml:space="preserve"> at 13.56 MHz (HF-RFID) resonance frequency (f</w:t>
      </w:r>
      <w:r w:rsidRPr="00167707">
        <w:rPr>
          <w:rFonts w:asciiTheme="minorHAnsi" w:hAnsiTheme="minorHAnsi" w:cstheme="minorHAnsi"/>
          <w:sz w:val="24"/>
          <w:szCs w:val="24"/>
          <w:vertAlign w:val="subscript"/>
          <w:lang w:val="en-US" w:bidi="en-US"/>
        </w:rPr>
        <w:t>c</w:t>
      </w:r>
      <w:r w:rsidRPr="00167707">
        <w:rPr>
          <w:rFonts w:asciiTheme="minorHAnsi" w:hAnsiTheme="minorHAnsi" w:cstheme="minorHAnsi"/>
          <w:sz w:val="24"/>
          <w:szCs w:val="24"/>
          <w:vertAlign w:val="subscript"/>
          <w:lang w:val="en-US" w:bidi="en-US"/>
        </w:rPr>
        <w:softHyphen/>
      </w:r>
      <w:r w:rsidRPr="00167707">
        <w:rPr>
          <w:rFonts w:asciiTheme="minorHAnsi" w:hAnsiTheme="minorHAnsi" w:cstheme="minorHAnsi"/>
          <w:sz w:val="24"/>
          <w:szCs w:val="24"/>
          <w:vertAlign w:val="subscript"/>
          <w:lang w:val="en-US" w:bidi="en-US"/>
        </w:rPr>
        <w:softHyphen/>
      </w:r>
      <w:r w:rsidRPr="00167707">
        <w:rPr>
          <w:rFonts w:asciiTheme="minorHAnsi" w:hAnsiTheme="minorHAnsi" w:cstheme="minorHAnsi"/>
          <w:sz w:val="24"/>
          <w:szCs w:val="24"/>
          <w:lang w:val="en-US" w:bidi="en-US"/>
        </w:rPr>
        <w:t>) for Near-Field Communication (NFC) and</w:t>
      </w:r>
      <w:ins w:id="4" w:author="BUNTINX Mieke" w:date="2021-09-18T17:42:00Z">
        <w:r w:rsidRPr="00167707">
          <w:rPr>
            <w:rFonts w:asciiTheme="minorHAnsi" w:hAnsiTheme="minorHAnsi" w:cstheme="minorHAnsi"/>
            <w:sz w:val="24"/>
            <w:szCs w:val="24"/>
            <w:lang w:val="en-US" w:bidi="en-US"/>
          </w:rPr>
          <w:t xml:space="preserve"> is</w:t>
        </w:r>
      </w:ins>
      <w:r w:rsidRPr="00167707">
        <w:rPr>
          <w:rFonts w:asciiTheme="minorHAnsi" w:hAnsiTheme="minorHAnsi" w:cstheme="minorHAnsi"/>
          <w:sz w:val="24"/>
          <w:szCs w:val="24"/>
          <w:lang w:val="en-US" w:bidi="en-US"/>
        </w:rPr>
        <w:t xml:space="preserve"> capable of functioning with indium gallium zinc oxide thin-film transistor (IGZO TFT) microchips, both designed, developed, and tested by IMEC, Leuven, Belgium. It is also </w:t>
      </w:r>
      <w:r w:rsidRPr="00167707">
        <w:rPr>
          <w:rFonts w:asciiTheme="minorHAnsi" w:hAnsiTheme="minorHAnsi" w:cstheme="minorHAnsi"/>
          <w:sz w:val="24"/>
          <w:szCs w:val="24"/>
        </w:rPr>
        <w:t xml:space="preserve">described by </w:t>
      </w:r>
      <w:proofErr w:type="spellStart"/>
      <w:r w:rsidRPr="00167707">
        <w:rPr>
          <w:rFonts w:asciiTheme="minorHAnsi" w:hAnsiTheme="minorHAnsi" w:cstheme="minorHAnsi"/>
          <w:sz w:val="24"/>
          <w:szCs w:val="24"/>
        </w:rPr>
        <w:t>Machiels</w:t>
      </w:r>
      <w:proofErr w:type="spellEnd"/>
      <w:r w:rsidRPr="00167707">
        <w:rPr>
          <w:rFonts w:asciiTheme="minorHAnsi" w:hAnsiTheme="minorHAnsi" w:cstheme="minorHAnsi"/>
          <w:sz w:val="24"/>
          <w:szCs w:val="24"/>
        </w:rPr>
        <w:t xml:space="preserve"> and Verma </w:t>
      </w:r>
      <w:r w:rsidRPr="00167707">
        <w:rPr>
          <w:rFonts w:asciiTheme="minorHAnsi" w:hAnsiTheme="minorHAnsi" w:cstheme="minorHAnsi"/>
          <w:i/>
          <w:iCs/>
          <w:sz w:val="24"/>
          <w:szCs w:val="24"/>
        </w:rPr>
        <w:t>et al</w:t>
      </w:r>
      <w:r w:rsidRPr="00167707">
        <w:rPr>
          <w:rFonts w:asciiTheme="minorHAnsi" w:hAnsiTheme="minorHAnsi" w:cstheme="minorHAnsi"/>
          <w:sz w:val="24"/>
          <w:szCs w:val="24"/>
          <w:lang w:val="en-US" w:bidi="en-US"/>
        </w:rPr>
        <w:t xml:space="preserve">. </w:t>
      </w:r>
      <w:r w:rsidRPr="00167707">
        <w:rPr>
          <w:rFonts w:asciiTheme="minorHAnsi" w:hAnsiTheme="minorHAnsi" w:cstheme="minorHAnsi"/>
          <w:sz w:val="24"/>
          <w:szCs w:val="24"/>
          <w:lang w:val="en-US" w:bidi="en-US"/>
        </w:rPr>
        <w:fldChar w:fldCharType="begin" w:fldLock="1"/>
      </w:r>
      <w:r w:rsidRPr="00167707">
        <w:rPr>
          <w:rFonts w:asciiTheme="minorHAnsi" w:hAnsiTheme="minorHAnsi" w:cstheme="minorHAnsi"/>
          <w:sz w:val="24"/>
          <w:szCs w:val="24"/>
          <w:lang w:val="en-US" w:bidi="en-US"/>
        </w:rPr>
        <w:instrText>ADDIN CSL_CITATION {"citationItems":[{"id":"ITEM-1","itemData":{"ISSN":"2212-8271","author":[{"dropping-particle":"","family":"Machiels","given":"Jarne","non-dropping-particle":"","parse-names":false,"suffix":""},{"dropping-particle":"","family":"Verma","given":"Akash","non-dropping-particle":"","parse-names":false,"suffix":""},{"dropping-particle":"","family":"Appeltans","given":"Raf","non-dropping-particle":"","parse-names":false,"suffix":""},{"dropping-particle":"","family":"Buntinx","given":"Mieke","non-dropping-particle":"","parse-names":false,"suffix":""},{"dropping-particle":"","family":"Ferraris","given":"Eleonora","non-dropping-particle":"","parse-names":false,"suffix":""},{"dropping-particle":"","family":"Deferme","given":"Wim","non-dropping-particle":"","parse-names":false,"suffix":""}],"container-title":"Procedia CIRP","id":"ITEM-1","issued":{"date-parts":[["2021"]]},"page":"115-120","publisher":"Elsevier","title":"Printed Electronics (PE) As An enabling Technology To Realize Flexible Mass Customized Smart Applications","type":"article-journal","volume":"96"},"uris":["http://www.mendeley.com/documents/?uuid=d308da47-c7cc-4c53-bc81-b1ff972f5b3d"]}],"mendeley":{"formattedCitation":"[17]","plainTextFormattedCitation":"[17]","previouslyFormattedCitation":"[17]"},"properties":{"noteIndex":0},"schema":"https://github.com/citation-style-language/schema/raw/master/csl-citation.json"}</w:instrText>
      </w:r>
      <w:r w:rsidRPr="00167707">
        <w:rPr>
          <w:rFonts w:asciiTheme="minorHAnsi" w:hAnsiTheme="minorHAnsi" w:cstheme="minorHAnsi"/>
          <w:sz w:val="24"/>
          <w:szCs w:val="24"/>
          <w:lang w:val="en-US" w:bidi="en-US"/>
        </w:rPr>
        <w:fldChar w:fldCharType="separate"/>
      </w:r>
      <w:r w:rsidRPr="00167707">
        <w:rPr>
          <w:rFonts w:asciiTheme="minorHAnsi" w:hAnsiTheme="minorHAnsi" w:cstheme="minorHAnsi"/>
          <w:noProof/>
          <w:sz w:val="24"/>
          <w:szCs w:val="24"/>
          <w:lang w:val="en-US" w:bidi="en-US"/>
        </w:rPr>
        <w:t>[17]</w:t>
      </w:r>
      <w:r w:rsidRPr="00167707">
        <w:rPr>
          <w:rFonts w:asciiTheme="minorHAnsi" w:hAnsiTheme="minorHAnsi" w:cstheme="minorHAnsi"/>
          <w:sz w:val="24"/>
          <w:szCs w:val="24"/>
          <w:lang w:val="en-US"/>
        </w:rPr>
        <w:fldChar w:fldCharType="end"/>
      </w:r>
      <w:r w:rsidRPr="00167707">
        <w:rPr>
          <w:rFonts w:asciiTheme="minorHAnsi" w:hAnsiTheme="minorHAnsi" w:cstheme="minorHAnsi"/>
          <w:sz w:val="24"/>
          <w:szCs w:val="24"/>
          <w:lang w:val="en-US"/>
        </w:rPr>
        <w:t xml:space="preserve"> and </w:t>
      </w:r>
      <w:r w:rsidRPr="00167707">
        <w:rPr>
          <w:rFonts w:asciiTheme="minorHAnsi" w:hAnsiTheme="minorHAnsi" w:cstheme="minorHAnsi"/>
          <w:sz w:val="24"/>
          <w:szCs w:val="24"/>
          <w:lang w:val="en-US"/>
        </w:rPr>
        <w:fldChar w:fldCharType="begin" w:fldLock="1"/>
      </w:r>
      <w:r w:rsidRPr="00167707">
        <w:rPr>
          <w:rFonts w:asciiTheme="minorHAnsi" w:hAnsiTheme="minorHAnsi" w:cstheme="minorHAnsi"/>
          <w:sz w:val="24"/>
          <w:szCs w:val="24"/>
          <w:lang w:val="en-US"/>
        </w:rPr>
        <w:instrText>ADDIN CSL_CITATION {"citationItems":[{"id":"ITEM-1","itemData":{"ISSN":"1996-1944","author":[{"dropping-particle":"","family":"Machiels","given":"Jarne","non-dropping-particle":"","parse-names":false,"suffix":""},{"dropping-particle":"","family":"Appeltans","given":"Raf","non-dropping-particle":"","parse-names":false,"suffix":""},{"dropping-particle":"","family":"Bauer","given":"Dieter Klaus","non-dropping-particle":"","parse-names":false,"suffix":""},{"dropping-particle":"","family":"Segers","given":"Elien","non-dropping-particle":"","parse-names":false,"suffix":""},{"dropping-particle":"","family":"Henckens","given":"Zander","non-dropping-particle":"","parse-names":false,"suffix":""},{"dropping-particle":"","family":"Rompaey","given":"Wouter","non-dropping-particle":"Van","parse-names":false,"suffix":""},{"dropping-particle":"","family":"Adons","given":"Dimitri","non-dropping-particle":"","parse-names":false,"suffix":""},{"dropping-particle":"","family":"Peeters","given":"Roos","non-dropping-particle":"","parse-names":false,"suffix":""},{"dropping-particle":"","family":"Geiβler","given":"Marie","non-dropping-particle":"","parse-names":false,"suffix":""},{"dropping-particle":"","family":"Kuehnoel","given":"Katrin","non-dropping-particle":"","parse-names":false,"suffix":""}],"container-title":"Materials","id":"ITEM-1","issue":"19","issued":{"date-parts":[["2021"]]},"page":"5500","publisher":"MDPI","title":"Screen Printed Antennas on Fiber-Based Substrates for Sustainable HF RFID Assisted E-Fulfilment Smart Packaging","type":"article-journal","volume":"14"},"uris":["http://www.mendeley.com/documents/?uuid=ead46611-41ea-4944-a854-29a92ab60ade"]}],"mendeley":{"formattedCitation":"[21]","plainTextFormattedCitation":"[21]","previouslyFormattedCitation":"[21]"},"properties":{"noteIndex":0},"schema":"https://github.com/citation-style-language/schema/raw/master/csl-citation.json"}</w:instrText>
      </w:r>
      <w:r w:rsidRPr="00167707">
        <w:rPr>
          <w:rFonts w:asciiTheme="minorHAnsi" w:hAnsiTheme="minorHAnsi" w:cstheme="minorHAnsi"/>
          <w:sz w:val="24"/>
          <w:szCs w:val="24"/>
          <w:lang w:val="en-US"/>
        </w:rPr>
        <w:fldChar w:fldCharType="separate"/>
      </w:r>
      <w:r w:rsidRPr="00167707">
        <w:rPr>
          <w:rFonts w:asciiTheme="minorHAnsi" w:hAnsiTheme="minorHAnsi" w:cstheme="minorHAnsi"/>
          <w:noProof/>
          <w:sz w:val="24"/>
          <w:szCs w:val="24"/>
          <w:lang w:val="en-US"/>
        </w:rPr>
        <w:t>[21]</w:t>
      </w:r>
      <w:r w:rsidRPr="00167707">
        <w:rPr>
          <w:rFonts w:asciiTheme="minorHAnsi" w:hAnsiTheme="minorHAnsi" w:cstheme="minorHAnsi"/>
          <w:sz w:val="24"/>
          <w:szCs w:val="24"/>
          <w:lang w:val="en-US"/>
        </w:rPr>
        <w:fldChar w:fldCharType="end"/>
      </w:r>
      <w:r w:rsidRPr="00167707">
        <w:rPr>
          <w:rFonts w:asciiTheme="minorHAnsi" w:hAnsiTheme="minorHAnsi" w:cstheme="minorHAnsi"/>
          <w:sz w:val="24"/>
          <w:szCs w:val="24"/>
          <w:lang w:val="en-US" w:bidi="en-US"/>
        </w:rPr>
        <w:t>.</w:t>
      </w:r>
    </w:p>
    <w:p w14:paraId="13160D0F"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xml:space="preserve"> The main electrical characteristics include the electrical resistance R[Ω], inductance H[</w:t>
      </w:r>
      <w:proofErr w:type="spellStart"/>
      <w:r w:rsidRPr="00167707">
        <w:rPr>
          <w:rFonts w:asciiTheme="minorHAnsi" w:hAnsiTheme="minorHAnsi" w:cstheme="minorHAnsi"/>
          <w:sz w:val="24"/>
          <w:szCs w:val="24"/>
          <w:lang w:val="en-US" w:bidi="en-US"/>
        </w:rPr>
        <w:t>μH</w:t>
      </w:r>
      <w:proofErr w:type="spellEnd"/>
      <w:r w:rsidRPr="00167707">
        <w:rPr>
          <w:rFonts w:asciiTheme="minorHAnsi" w:hAnsiTheme="minorHAnsi" w:cstheme="minorHAnsi"/>
          <w:sz w:val="24"/>
          <w:szCs w:val="24"/>
          <w:lang w:val="en-US" w:bidi="en-US"/>
        </w:rPr>
        <w:t xml:space="preserve">], and RFID functionality by extracting the tags code with a reader device. </w:t>
      </w:r>
    </w:p>
    <w:p w14:paraId="4FFFC493"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xml:space="preserve">The antenna </w:t>
      </w:r>
      <w:del w:id="5" w:author="BUNTINX Mieke" w:date="2021-09-18T17:43:00Z">
        <w:r w:rsidRPr="00167707" w:rsidDel="002238C5">
          <w:rPr>
            <w:rFonts w:asciiTheme="minorHAnsi" w:hAnsiTheme="minorHAnsi" w:cstheme="minorHAnsi"/>
            <w:sz w:val="24"/>
            <w:szCs w:val="24"/>
            <w:lang w:val="en-US" w:bidi="en-US"/>
          </w:rPr>
          <w:delText xml:space="preserve">can </w:delText>
        </w:r>
      </w:del>
      <w:ins w:id="6" w:author="BUNTINX Mieke" w:date="2021-09-18T17:43:00Z">
        <w:r w:rsidRPr="00167707">
          <w:rPr>
            <w:rFonts w:asciiTheme="minorHAnsi" w:hAnsiTheme="minorHAnsi" w:cstheme="minorHAnsi"/>
            <w:sz w:val="24"/>
            <w:szCs w:val="24"/>
            <w:lang w:val="en-US" w:bidi="en-US"/>
          </w:rPr>
          <w:t xml:space="preserve">is </w:t>
        </w:r>
      </w:ins>
      <w:r w:rsidRPr="00167707">
        <w:rPr>
          <w:rFonts w:asciiTheme="minorHAnsi" w:hAnsiTheme="minorHAnsi" w:cstheme="minorHAnsi"/>
          <w:sz w:val="24"/>
          <w:szCs w:val="24"/>
          <w:lang w:val="en-US" w:bidi="en-US"/>
        </w:rPr>
        <w:t xml:space="preserve">printed </w:t>
      </w:r>
      <w:del w:id="7" w:author="BUNTINX Mieke" w:date="2021-09-18T17:43:00Z">
        <w:r w:rsidRPr="00167707" w:rsidDel="002238C5">
          <w:rPr>
            <w:rFonts w:asciiTheme="minorHAnsi" w:hAnsiTheme="minorHAnsi" w:cstheme="minorHAnsi"/>
            <w:sz w:val="24"/>
            <w:szCs w:val="24"/>
            <w:lang w:val="en-US" w:bidi="en-US"/>
          </w:rPr>
          <w:delText>with the help of</w:delText>
        </w:r>
      </w:del>
      <w:ins w:id="8" w:author="BUNTINX Mieke" w:date="2021-09-18T17:43:00Z">
        <w:r w:rsidRPr="00167707">
          <w:rPr>
            <w:rFonts w:asciiTheme="minorHAnsi" w:hAnsiTheme="minorHAnsi" w:cstheme="minorHAnsi"/>
            <w:sz w:val="24"/>
            <w:szCs w:val="24"/>
            <w:lang w:val="en-US" w:bidi="en-US"/>
          </w:rPr>
          <w:t>using</w:t>
        </w:r>
      </w:ins>
      <w:r w:rsidRPr="00167707">
        <w:rPr>
          <w:rFonts w:asciiTheme="minorHAnsi" w:hAnsiTheme="minorHAnsi" w:cstheme="minorHAnsi"/>
          <w:sz w:val="24"/>
          <w:szCs w:val="24"/>
          <w:lang w:val="en-US" w:bidi="en-US"/>
        </w:rPr>
        <w:t xml:space="preserve"> AJ</w:t>
      </w:r>
      <w:r w:rsidRPr="00167707">
        <w:rPr>
          <w:rFonts w:asciiTheme="minorHAnsi" w:hAnsiTheme="minorHAnsi" w:cstheme="minorHAnsi"/>
          <w:sz w:val="24"/>
          <w:szCs w:val="24"/>
          <w:vertAlign w:val="superscript"/>
          <w:lang w:val="en-US" w:bidi="en-US"/>
        </w:rPr>
        <w:t>®</w:t>
      </w:r>
      <w:r w:rsidRPr="00167707">
        <w:rPr>
          <w:rFonts w:asciiTheme="minorHAnsi" w:hAnsiTheme="minorHAnsi" w:cstheme="minorHAnsi"/>
          <w:sz w:val="24"/>
          <w:szCs w:val="24"/>
          <w:lang w:val="en-US" w:bidi="en-US"/>
        </w:rPr>
        <w:t xml:space="preserve">P on fibre-based substrates with </w:t>
      </w:r>
      <w:proofErr w:type="spellStart"/>
      <w:r w:rsidRPr="00167707">
        <w:rPr>
          <w:rFonts w:asciiTheme="minorHAnsi" w:hAnsiTheme="minorHAnsi" w:cstheme="minorHAnsi"/>
          <w:sz w:val="24"/>
          <w:szCs w:val="24"/>
          <w:lang w:val="en-US" w:bidi="en-US"/>
        </w:rPr>
        <w:t>AgNPs</w:t>
      </w:r>
      <w:proofErr w:type="spellEnd"/>
      <w:r w:rsidRPr="00167707">
        <w:rPr>
          <w:rFonts w:asciiTheme="minorHAnsi" w:hAnsiTheme="minorHAnsi" w:cstheme="minorHAnsi"/>
          <w:sz w:val="24"/>
          <w:szCs w:val="24"/>
          <w:lang w:val="en-US" w:bidi="en-US"/>
        </w:rPr>
        <w:t xml:space="preserve"> ink and can </w:t>
      </w:r>
      <w:del w:id="9" w:author="BUNTINX Mieke" w:date="2021-09-18T17:44:00Z">
        <w:r w:rsidRPr="00167707" w:rsidDel="002238C5">
          <w:rPr>
            <w:rFonts w:asciiTheme="minorHAnsi" w:hAnsiTheme="minorHAnsi" w:cstheme="minorHAnsi"/>
            <w:sz w:val="24"/>
            <w:szCs w:val="24"/>
            <w:lang w:val="en-US" w:bidi="en-US"/>
          </w:rPr>
          <w:delText xml:space="preserve">be </w:delText>
        </w:r>
      </w:del>
      <w:r w:rsidRPr="00167707">
        <w:rPr>
          <w:rFonts w:asciiTheme="minorHAnsi" w:hAnsiTheme="minorHAnsi" w:cstheme="minorHAnsi"/>
          <w:sz w:val="24"/>
          <w:szCs w:val="24"/>
          <w:lang w:val="en-US" w:bidi="en-US"/>
        </w:rPr>
        <w:t xml:space="preserve">later </w:t>
      </w:r>
      <w:ins w:id="10" w:author="BUNTINX Mieke" w:date="2021-09-18T17:44:00Z">
        <w:r w:rsidRPr="00167707">
          <w:rPr>
            <w:rFonts w:asciiTheme="minorHAnsi" w:hAnsiTheme="minorHAnsi" w:cstheme="minorHAnsi"/>
            <w:sz w:val="24"/>
            <w:szCs w:val="24"/>
            <w:lang w:val="en-US" w:bidi="en-US"/>
          </w:rPr>
          <w:t xml:space="preserve">be </w:t>
        </w:r>
      </w:ins>
      <w:r w:rsidRPr="00167707">
        <w:rPr>
          <w:rFonts w:asciiTheme="minorHAnsi" w:hAnsiTheme="minorHAnsi" w:cstheme="minorHAnsi"/>
          <w:sz w:val="24"/>
          <w:szCs w:val="24"/>
          <w:lang w:val="en-US" w:bidi="en-US"/>
        </w:rPr>
        <w:t xml:space="preserve">integrated </w:t>
      </w:r>
      <w:del w:id="11" w:author="BUNTINX Mieke" w:date="2021-09-18T17:44:00Z">
        <w:r w:rsidRPr="00167707" w:rsidDel="002238C5">
          <w:rPr>
            <w:rFonts w:asciiTheme="minorHAnsi" w:hAnsiTheme="minorHAnsi" w:cstheme="minorHAnsi"/>
            <w:sz w:val="24"/>
            <w:szCs w:val="24"/>
            <w:lang w:val="en-US" w:bidi="en-US"/>
          </w:rPr>
          <w:delText>on the top of the product</w:delText>
        </w:r>
      </w:del>
      <w:ins w:id="12" w:author="BUNTINX Mieke" w:date="2021-09-18T17:44:00Z">
        <w:r w:rsidRPr="00167707">
          <w:rPr>
            <w:rFonts w:asciiTheme="minorHAnsi" w:hAnsiTheme="minorHAnsi" w:cstheme="minorHAnsi"/>
            <w:sz w:val="24"/>
            <w:szCs w:val="24"/>
            <w:lang w:val="en-US" w:bidi="en-US"/>
          </w:rPr>
          <w:t>in</w:t>
        </w:r>
      </w:ins>
      <w:r w:rsidRPr="00167707">
        <w:rPr>
          <w:rFonts w:asciiTheme="minorHAnsi" w:hAnsiTheme="minorHAnsi" w:cstheme="minorHAnsi"/>
          <w:sz w:val="24"/>
          <w:szCs w:val="24"/>
          <w:lang w:val="en-US" w:bidi="en-US"/>
        </w:rPr>
        <w:t>to</w:t>
      </w:r>
      <w:ins w:id="13" w:author="BUNTINX Mieke" w:date="2021-09-18T17:44:00Z">
        <w:r w:rsidRPr="00167707">
          <w:rPr>
            <w:rFonts w:asciiTheme="minorHAnsi" w:hAnsiTheme="minorHAnsi" w:cstheme="minorHAnsi"/>
            <w:sz w:val="24"/>
            <w:szCs w:val="24"/>
            <w:lang w:val="en-US" w:bidi="en-US"/>
          </w:rPr>
          <w:t xml:space="preserve"> a</w:t>
        </w:r>
      </w:ins>
      <w:r w:rsidRPr="00167707">
        <w:rPr>
          <w:rFonts w:asciiTheme="minorHAnsi" w:hAnsiTheme="minorHAnsi" w:cstheme="minorHAnsi"/>
          <w:sz w:val="24"/>
          <w:szCs w:val="24"/>
          <w:lang w:val="en-US" w:bidi="en-US"/>
        </w:rPr>
        <w:t xml:space="preserve"> package</w:t>
      </w:r>
      <w:del w:id="14" w:author="BUNTINX Mieke" w:date="2021-09-18T17:44:00Z">
        <w:r w:rsidRPr="00167707" w:rsidDel="002238C5">
          <w:rPr>
            <w:rFonts w:asciiTheme="minorHAnsi" w:hAnsiTheme="minorHAnsi" w:cstheme="minorHAnsi"/>
            <w:sz w:val="24"/>
            <w:szCs w:val="24"/>
            <w:lang w:val="en-US" w:bidi="en-US"/>
          </w:rPr>
          <w:delText>e</w:delText>
        </w:r>
      </w:del>
      <w:r w:rsidRPr="00167707">
        <w:rPr>
          <w:rFonts w:asciiTheme="minorHAnsi" w:hAnsiTheme="minorHAnsi" w:cstheme="minorHAnsi"/>
          <w:sz w:val="24"/>
          <w:szCs w:val="24"/>
          <w:lang w:val="en-US" w:bidi="en-US"/>
        </w:rPr>
        <w:t xml:space="preserve"> for smart packaging applications. Hereby, in Figure 3, the design of an antenna along with its characteristics are compiled in Table 4.</w:t>
      </w:r>
    </w:p>
    <w:p w14:paraId="22252A39" w14:textId="77777777" w:rsidR="00383C89" w:rsidRPr="00167707" w:rsidRDefault="00383C89" w:rsidP="00435924">
      <w:pPr>
        <w:pStyle w:val="IOPText"/>
        <w:ind w:firstLine="0"/>
        <w:rPr>
          <w:rFonts w:asciiTheme="minorHAnsi" w:hAnsiTheme="minorHAnsi" w:cstheme="minorHAnsi"/>
          <w:sz w:val="24"/>
          <w:szCs w:val="24"/>
          <w:lang w:val="en-US" w:bidi="en-US"/>
        </w:rPr>
      </w:pPr>
    </w:p>
    <w:tbl>
      <w:tblPr>
        <w:tblW w:w="0" w:type="auto"/>
        <w:jc w:val="center"/>
        <w:tblBorders>
          <w:top w:val="single" w:sz="8" w:space="0" w:color="auto"/>
          <w:bottom w:val="single" w:sz="8" w:space="0" w:color="auto"/>
        </w:tblBorders>
        <w:tblLook w:val="04A0" w:firstRow="1" w:lastRow="0" w:firstColumn="1" w:lastColumn="0" w:noHBand="0" w:noVBand="1"/>
      </w:tblPr>
      <w:tblGrid>
        <w:gridCol w:w="3384"/>
        <w:gridCol w:w="2530"/>
      </w:tblGrid>
      <w:tr w:rsidR="00167707" w:rsidRPr="00167707" w14:paraId="7F10CE95" w14:textId="77777777" w:rsidTr="006320DE">
        <w:trPr>
          <w:jc w:val="center"/>
        </w:trPr>
        <w:tc>
          <w:tcPr>
            <w:tcW w:w="3384" w:type="dxa"/>
            <w:tcBorders>
              <w:bottom w:val="single" w:sz="4" w:space="0" w:color="auto"/>
            </w:tcBorders>
            <w:shd w:val="clear" w:color="auto" w:fill="auto"/>
            <w:vAlign w:val="center"/>
          </w:tcPr>
          <w:p w14:paraId="06D198FD" w14:textId="77777777" w:rsidR="00383C89" w:rsidRPr="00167707" w:rsidRDefault="00383C89" w:rsidP="00435924">
            <w:pPr>
              <w:pStyle w:val="IOPText"/>
              <w:rPr>
                <w:rFonts w:asciiTheme="minorHAnsi" w:hAnsiTheme="minorHAnsi" w:cstheme="minorHAnsi"/>
                <w:b/>
                <w:sz w:val="24"/>
                <w:szCs w:val="24"/>
                <w:lang w:val="en-US" w:bidi="en-US"/>
              </w:rPr>
            </w:pPr>
            <w:r w:rsidRPr="00167707">
              <w:rPr>
                <w:rFonts w:asciiTheme="minorHAnsi" w:hAnsiTheme="minorHAnsi" w:cstheme="minorHAnsi"/>
                <w:b/>
                <w:sz w:val="24"/>
                <w:szCs w:val="24"/>
                <w:lang w:val="en-US" w:bidi="en-US"/>
              </w:rPr>
              <w:t>Characteristics</w:t>
            </w:r>
          </w:p>
        </w:tc>
        <w:tc>
          <w:tcPr>
            <w:tcW w:w="2530" w:type="dxa"/>
            <w:tcBorders>
              <w:bottom w:val="single" w:sz="4" w:space="0" w:color="auto"/>
            </w:tcBorders>
            <w:shd w:val="clear" w:color="auto" w:fill="auto"/>
            <w:vAlign w:val="center"/>
          </w:tcPr>
          <w:p w14:paraId="31E6D1F1" w14:textId="77777777" w:rsidR="00383C89" w:rsidRPr="00167707" w:rsidRDefault="00383C89" w:rsidP="00435924">
            <w:pPr>
              <w:pStyle w:val="IOPText"/>
              <w:rPr>
                <w:rFonts w:asciiTheme="minorHAnsi" w:hAnsiTheme="minorHAnsi" w:cstheme="minorHAnsi"/>
                <w:b/>
                <w:sz w:val="24"/>
                <w:szCs w:val="24"/>
                <w:lang w:val="en-US" w:bidi="en-US"/>
              </w:rPr>
            </w:pPr>
            <w:r w:rsidRPr="00167707">
              <w:rPr>
                <w:rFonts w:asciiTheme="minorHAnsi" w:hAnsiTheme="minorHAnsi" w:cstheme="minorHAnsi"/>
                <w:b/>
                <w:sz w:val="24"/>
                <w:szCs w:val="24"/>
                <w:lang w:val="en-US" w:bidi="en-US"/>
              </w:rPr>
              <w:t>Values</w:t>
            </w:r>
          </w:p>
        </w:tc>
      </w:tr>
      <w:tr w:rsidR="00167707" w:rsidRPr="00167707" w14:paraId="329F866C" w14:textId="77777777" w:rsidTr="006320DE">
        <w:trPr>
          <w:jc w:val="center"/>
        </w:trPr>
        <w:tc>
          <w:tcPr>
            <w:tcW w:w="3384" w:type="dxa"/>
            <w:shd w:val="clear" w:color="auto" w:fill="auto"/>
            <w:vAlign w:val="center"/>
          </w:tcPr>
          <w:p w14:paraId="42D227A2"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Resonance Frequency (f</w:t>
            </w:r>
            <w:r w:rsidRPr="00167707">
              <w:rPr>
                <w:rFonts w:asciiTheme="minorHAnsi" w:hAnsiTheme="minorHAnsi" w:cstheme="minorHAnsi"/>
                <w:sz w:val="24"/>
                <w:szCs w:val="24"/>
                <w:vertAlign w:val="subscript"/>
                <w:lang w:val="en-US" w:bidi="en-US"/>
              </w:rPr>
              <w:t>c</w:t>
            </w:r>
            <w:r w:rsidRPr="00167707">
              <w:rPr>
                <w:rFonts w:asciiTheme="minorHAnsi" w:hAnsiTheme="minorHAnsi" w:cstheme="minorHAnsi"/>
                <w:sz w:val="24"/>
                <w:szCs w:val="24"/>
                <w:lang w:val="en-US" w:bidi="en-US"/>
              </w:rPr>
              <w:t>)</w:t>
            </w:r>
          </w:p>
        </w:tc>
        <w:tc>
          <w:tcPr>
            <w:tcW w:w="2530" w:type="dxa"/>
            <w:shd w:val="clear" w:color="auto" w:fill="auto"/>
            <w:vAlign w:val="center"/>
          </w:tcPr>
          <w:p w14:paraId="13475549"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13.56 MHz</w:t>
            </w:r>
          </w:p>
        </w:tc>
      </w:tr>
      <w:tr w:rsidR="00167707" w:rsidRPr="00167707" w14:paraId="4409006F" w14:textId="77777777" w:rsidTr="006320DE">
        <w:trPr>
          <w:jc w:val="center"/>
        </w:trPr>
        <w:tc>
          <w:tcPr>
            <w:tcW w:w="3384" w:type="dxa"/>
            <w:shd w:val="clear" w:color="auto" w:fill="auto"/>
            <w:vAlign w:val="center"/>
          </w:tcPr>
          <w:p w14:paraId="2CF499DA"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Resistance range – R (Ω)</w:t>
            </w:r>
          </w:p>
        </w:tc>
        <w:tc>
          <w:tcPr>
            <w:tcW w:w="2530" w:type="dxa"/>
            <w:shd w:val="clear" w:color="auto" w:fill="auto"/>
            <w:vAlign w:val="center"/>
          </w:tcPr>
          <w:p w14:paraId="3EBF1803"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&lt; 50.0</w:t>
            </w:r>
          </w:p>
        </w:tc>
      </w:tr>
      <w:tr w:rsidR="00167707" w:rsidRPr="00167707" w14:paraId="287B7816" w14:textId="77777777" w:rsidTr="006320DE">
        <w:trPr>
          <w:jc w:val="center"/>
        </w:trPr>
        <w:tc>
          <w:tcPr>
            <w:tcW w:w="3384" w:type="dxa"/>
            <w:shd w:val="clear" w:color="auto" w:fill="auto"/>
            <w:vAlign w:val="center"/>
          </w:tcPr>
          <w:p w14:paraId="286277E5"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Inductance – L (µH)</w:t>
            </w:r>
          </w:p>
        </w:tc>
        <w:tc>
          <w:tcPr>
            <w:tcW w:w="2530" w:type="dxa"/>
            <w:shd w:val="clear" w:color="auto" w:fill="auto"/>
            <w:vAlign w:val="center"/>
          </w:tcPr>
          <w:p w14:paraId="649E504D"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1.0&lt;x&lt;3.0</w:t>
            </w:r>
          </w:p>
        </w:tc>
      </w:tr>
      <w:tr w:rsidR="00167707" w:rsidRPr="00167707" w14:paraId="037EDA39" w14:textId="77777777" w:rsidTr="006320DE">
        <w:trPr>
          <w:jc w:val="center"/>
        </w:trPr>
        <w:tc>
          <w:tcPr>
            <w:tcW w:w="3384" w:type="dxa"/>
            <w:shd w:val="clear" w:color="auto" w:fill="auto"/>
            <w:vAlign w:val="center"/>
          </w:tcPr>
          <w:p w14:paraId="23BA9CDD"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Number of coils</w:t>
            </w:r>
          </w:p>
        </w:tc>
        <w:tc>
          <w:tcPr>
            <w:tcW w:w="2530" w:type="dxa"/>
            <w:shd w:val="clear" w:color="auto" w:fill="auto"/>
            <w:vAlign w:val="center"/>
          </w:tcPr>
          <w:p w14:paraId="49209EF4"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6</w:t>
            </w:r>
          </w:p>
        </w:tc>
      </w:tr>
      <w:tr w:rsidR="00167707" w:rsidRPr="00167707" w14:paraId="40A9205D" w14:textId="77777777" w:rsidTr="006320DE">
        <w:trPr>
          <w:jc w:val="center"/>
        </w:trPr>
        <w:tc>
          <w:tcPr>
            <w:tcW w:w="3384" w:type="dxa"/>
            <w:shd w:val="clear" w:color="auto" w:fill="auto"/>
            <w:vAlign w:val="center"/>
          </w:tcPr>
          <w:p w14:paraId="34867F8B"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Linewidth (µm)</w:t>
            </w:r>
          </w:p>
        </w:tc>
        <w:tc>
          <w:tcPr>
            <w:tcW w:w="2530" w:type="dxa"/>
            <w:shd w:val="clear" w:color="auto" w:fill="auto"/>
            <w:vAlign w:val="center"/>
          </w:tcPr>
          <w:p w14:paraId="26D7D23C"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xml:space="preserve">1000 </w:t>
            </w:r>
          </w:p>
        </w:tc>
      </w:tr>
      <w:tr w:rsidR="00167707" w:rsidRPr="00167707" w14:paraId="6109E856" w14:textId="77777777" w:rsidTr="006320DE">
        <w:trPr>
          <w:jc w:val="center"/>
        </w:trPr>
        <w:tc>
          <w:tcPr>
            <w:tcW w:w="3384" w:type="dxa"/>
            <w:shd w:val="clear" w:color="auto" w:fill="auto"/>
            <w:vAlign w:val="center"/>
          </w:tcPr>
          <w:p w14:paraId="334B5E16"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Interspace distance (µm)</w:t>
            </w:r>
          </w:p>
        </w:tc>
        <w:tc>
          <w:tcPr>
            <w:tcW w:w="2530" w:type="dxa"/>
            <w:shd w:val="clear" w:color="auto" w:fill="auto"/>
            <w:vAlign w:val="center"/>
          </w:tcPr>
          <w:p w14:paraId="6D6544B6"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xml:space="preserve">400 </w:t>
            </w:r>
          </w:p>
        </w:tc>
      </w:tr>
      <w:tr w:rsidR="00167707" w:rsidRPr="00167707" w14:paraId="0740686F" w14:textId="77777777" w:rsidTr="006320DE">
        <w:trPr>
          <w:jc w:val="center"/>
        </w:trPr>
        <w:tc>
          <w:tcPr>
            <w:tcW w:w="3384" w:type="dxa"/>
            <w:shd w:val="clear" w:color="auto" w:fill="auto"/>
            <w:vAlign w:val="center"/>
          </w:tcPr>
          <w:p w14:paraId="54230C93"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Total area (mm)</w:t>
            </w:r>
          </w:p>
        </w:tc>
        <w:tc>
          <w:tcPr>
            <w:tcW w:w="2530" w:type="dxa"/>
            <w:shd w:val="clear" w:color="auto" w:fill="auto"/>
            <w:vAlign w:val="center"/>
          </w:tcPr>
          <w:p w14:paraId="5FA63B5E"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40×50</w:t>
            </w:r>
          </w:p>
        </w:tc>
      </w:tr>
      <w:tr w:rsidR="00167707" w:rsidRPr="00167707" w14:paraId="0ABB3818" w14:textId="77777777" w:rsidTr="006320DE">
        <w:trPr>
          <w:jc w:val="center"/>
        </w:trPr>
        <w:tc>
          <w:tcPr>
            <w:tcW w:w="3384" w:type="dxa"/>
            <w:shd w:val="clear" w:color="auto" w:fill="auto"/>
            <w:vAlign w:val="center"/>
          </w:tcPr>
          <w:p w14:paraId="4CF31149"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Design name (Lx)</w:t>
            </w:r>
          </w:p>
        </w:tc>
        <w:tc>
          <w:tcPr>
            <w:tcW w:w="2530" w:type="dxa"/>
            <w:shd w:val="clear" w:color="auto" w:fill="auto"/>
            <w:vAlign w:val="center"/>
          </w:tcPr>
          <w:p w14:paraId="23EB08BE" w14:textId="77777777" w:rsidR="00383C89" w:rsidRPr="00167707" w:rsidRDefault="00383C89" w:rsidP="00435924">
            <w:pPr>
              <w:pStyle w:val="IOPText"/>
              <w:keepN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L6</w:t>
            </w:r>
          </w:p>
        </w:tc>
      </w:tr>
    </w:tbl>
    <w:p w14:paraId="4B63A6BE"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b/>
          <w:bCs/>
          <w:sz w:val="24"/>
          <w:szCs w:val="24"/>
        </w:rPr>
        <w:t xml:space="preserve">Table 4. </w:t>
      </w:r>
      <w:r w:rsidRPr="00167707">
        <w:rPr>
          <w:rFonts w:asciiTheme="minorHAnsi" w:hAnsiTheme="minorHAnsi" w:cstheme="minorHAnsi"/>
          <w:sz w:val="24"/>
          <w:szCs w:val="24"/>
        </w:rPr>
        <w:t>Typical characteristics of the RFID printed antenna design fabricated in this work.</w:t>
      </w:r>
    </w:p>
    <w:p w14:paraId="49009F70" w14:textId="77777777" w:rsidR="00383C89" w:rsidRPr="00167707" w:rsidRDefault="00383C89" w:rsidP="00435924">
      <w:pPr>
        <w:pStyle w:val="IOPText"/>
        <w:rPr>
          <w:rFonts w:asciiTheme="minorHAnsi" w:hAnsiTheme="minorHAnsi" w:cstheme="minorHAnsi"/>
          <w:sz w:val="24"/>
          <w:szCs w:val="24"/>
          <w:lang w:val="en-US" w:bidi="en-US"/>
        </w:rPr>
      </w:pPr>
    </w:p>
    <w:p w14:paraId="37F1726A"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The functionality of the printed antenna can be tested in three different steps as mentioned below.</w:t>
      </w:r>
    </w:p>
    <w:p w14:paraId="44BF2779"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Antenna testing: Electrical measurements like the resistance of the printed tracks (Ω) and inductances (µH) are measured to check the print quality.</w:t>
      </w:r>
    </w:p>
    <w:p w14:paraId="745A1410"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Antenna + RFID chip: RF performance like Resonance Frequency (MHz) and bandwidth (MHz) are done to check the working of an antenna.</w:t>
      </w:r>
    </w:p>
    <w:p w14:paraId="3EC0921D"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xml:space="preserve">RFID function: RFID reader for extracting codes helps to check the functionality and communication of an antenna with the RFID chip. </w:t>
      </w:r>
    </w:p>
    <w:p w14:paraId="7CB23660" w14:textId="77777777" w:rsidR="00383C89" w:rsidRPr="00167707" w:rsidRDefault="00383C89" w:rsidP="00435924">
      <w:pPr>
        <w:pStyle w:val="IOPText"/>
        <w:rPr>
          <w:rFonts w:asciiTheme="minorHAnsi" w:hAnsiTheme="minorHAnsi" w:cstheme="minorHAnsi"/>
          <w:sz w:val="24"/>
          <w:szCs w:val="24"/>
          <w:lang w:val="en-US" w:bidi="en-US"/>
        </w:rPr>
      </w:pPr>
    </w:p>
    <w:p w14:paraId="5BDD0AE4" w14:textId="27218D50" w:rsidR="00383C89" w:rsidRPr="00167707" w:rsidRDefault="00383C89" w:rsidP="00435924">
      <w:pPr>
        <w:pStyle w:val="IOPText"/>
        <w:rPr>
          <w:rFonts w:asciiTheme="minorHAnsi" w:hAnsiTheme="minorHAnsi" w:cstheme="minorHAnsi"/>
          <w:sz w:val="24"/>
          <w:szCs w:val="24"/>
          <w:lang w:val="en-US"/>
        </w:rPr>
        <w:pPrChange w:id="15" w:author="BUNTINX Mieke" w:date="2021-09-18T17:45:00Z">
          <w:pPr>
            <w:pStyle w:val="BalloonTextChar"/>
          </w:pPr>
        </w:pPrChange>
      </w:pPr>
      <w:r w:rsidRPr="00167707">
        <w:rPr>
          <w:rFonts w:asciiTheme="minorHAnsi" w:hAnsiTheme="minorHAnsi" w:cstheme="minorHAnsi"/>
          <w:noProof/>
          <w:sz w:val="24"/>
          <w:szCs w:val="24"/>
          <w:lang w:val="en-US"/>
        </w:rPr>
        <w:drawing>
          <wp:inline distT="0" distB="0" distL="0" distR="0" wp14:anchorId="771E974F" wp14:editId="00ADD06D">
            <wp:extent cx="2371725" cy="1847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pic:cNvPicPr>
                      <a:picLocks noChangeAspect="1" noChangeArrowheads="1"/>
                    </pic:cNvPicPr>
                  </pic:nvPicPr>
                  <pic:blipFill>
                    <a:blip r:embed="rId21">
                      <a:extLst>
                        <a:ext uri="{28A0092B-C50C-407E-A947-70E740481C1C}">
                          <a14:useLocalDpi xmlns:a14="http://schemas.microsoft.com/office/drawing/2010/main" val="0"/>
                        </a:ext>
                      </a:extLst>
                    </a:blip>
                    <a:srcRect l="4939" t="3903" r="2647" b="55789"/>
                    <a:stretch>
                      <a:fillRect/>
                    </a:stretch>
                  </pic:blipFill>
                  <pic:spPr bwMode="auto">
                    <a:xfrm>
                      <a:off x="0" y="0"/>
                      <a:ext cx="2371725" cy="1847850"/>
                    </a:xfrm>
                    <a:prstGeom prst="rect">
                      <a:avLst/>
                    </a:prstGeom>
                    <a:noFill/>
                    <a:ln>
                      <a:noFill/>
                    </a:ln>
                  </pic:spPr>
                </pic:pic>
              </a:graphicData>
            </a:graphic>
          </wp:inline>
        </w:drawing>
      </w:r>
    </w:p>
    <w:p w14:paraId="49F7BD25" w14:textId="77777777" w:rsidR="00383C89" w:rsidRPr="00167707" w:rsidRDefault="00383C89" w:rsidP="00435924">
      <w:pPr>
        <w:pStyle w:val="IOPText"/>
        <w:rPr>
          <w:rFonts w:asciiTheme="minorHAnsi" w:hAnsiTheme="minorHAnsi" w:cstheme="minorHAnsi"/>
          <w:sz w:val="24"/>
          <w:szCs w:val="24"/>
          <w:lang w:val="en-US" w:bidi="en-US"/>
        </w:rPr>
      </w:pPr>
    </w:p>
    <w:p w14:paraId="402018FF" w14:textId="77777777" w:rsidR="00383C89" w:rsidRPr="00167707" w:rsidDel="002238C5" w:rsidRDefault="00383C89" w:rsidP="00435924">
      <w:pPr>
        <w:pStyle w:val="IOPText"/>
        <w:rPr>
          <w:del w:id="16" w:author="BUNTINX Mieke" w:date="2021-09-18T17:45:00Z"/>
          <w:rFonts w:asciiTheme="minorHAnsi" w:hAnsiTheme="minorHAnsi" w:cstheme="minorHAnsi"/>
          <w:sz w:val="24"/>
          <w:szCs w:val="24"/>
          <w:lang w:val="en-US" w:bidi="en-US"/>
        </w:rPr>
      </w:pPr>
      <w:r w:rsidRPr="00167707">
        <w:rPr>
          <w:rFonts w:asciiTheme="minorHAnsi" w:hAnsiTheme="minorHAnsi" w:cstheme="minorHAnsi"/>
          <w:b/>
          <w:sz w:val="24"/>
          <w:szCs w:val="24"/>
          <w:lang w:val="en-US" w:bidi="en-US"/>
        </w:rPr>
        <w:t xml:space="preserve">Figure </w:t>
      </w:r>
      <w:r w:rsidRPr="00167707">
        <w:rPr>
          <w:rFonts w:asciiTheme="minorHAnsi" w:hAnsiTheme="minorHAnsi" w:cstheme="minorHAnsi"/>
          <w:b/>
          <w:sz w:val="24"/>
          <w:szCs w:val="24"/>
          <w:lang w:val="en-US" w:bidi="en-US"/>
        </w:rPr>
        <w:fldChar w:fldCharType="begin"/>
      </w:r>
      <w:r w:rsidRPr="00167707">
        <w:rPr>
          <w:rFonts w:asciiTheme="minorHAnsi" w:hAnsiTheme="minorHAnsi" w:cstheme="minorHAnsi"/>
          <w:b/>
          <w:sz w:val="24"/>
          <w:szCs w:val="24"/>
          <w:lang w:val="en-US" w:bidi="en-US"/>
        </w:rPr>
        <w:instrText xml:space="preserve"> SEQ Figure \* ARABIC </w:instrText>
      </w:r>
      <w:r w:rsidRPr="00167707">
        <w:rPr>
          <w:rFonts w:asciiTheme="minorHAnsi" w:hAnsiTheme="minorHAnsi" w:cstheme="minorHAnsi"/>
          <w:b/>
          <w:sz w:val="24"/>
          <w:szCs w:val="24"/>
          <w:lang w:val="en-US" w:bidi="en-US"/>
        </w:rPr>
        <w:fldChar w:fldCharType="separate"/>
      </w:r>
      <w:r w:rsidRPr="00167707">
        <w:rPr>
          <w:rFonts w:asciiTheme="minorHAnsi" w:hAnsiTheme="minorHAnsi" w:cstheme="minorHAnsi"/>
          <w:b/>
          <w:noProof/>
          <w:sz w:val="24"/>
          <w:szCs w:val="24"/>
          <w:lang w:val="en-US" w:bidi="en-US"/>
        </w:rPr>
        <w:t>3</w:t>
      </w:r>
      <w:r w:rsidRPr="00167707">
        <w:rPr>
          <w:rFonts w:asciiTheme="minorHAnsi" w:hAnsiTheme="minorHAnsi" w:cstheme="minorHAnsi"/>
          <w:sz w:val="24"/>
          <w:szCs w:val="24"/>
          <w:lang w:val="en-US"/>
        </w:rPr>
        <w:fldChar w:fldCharType="end"/>
      </w:r>
      <w:r w:rsidRPr="00167707">
        <w:rPr>
          <w:rFonts w:asciiTheme="minorHAnsi" w:hAnsiTheme="minorHAnsi" w:cstheme="minorHAnsi"/>
          <w:b/>
          <w:sz w:val="24"/>
          <w:szCs w:val="24"/>
          <w:lang w:val="en-US" w:bidi="en-US"/>
        </w:rPr>
        <w:t>.</w:t>
      </w:r>
      <w:r w:rsidRPr="00167707">
        <w:rPr>
          <w:rFonts w:asciiTheme="minorHAnsi" w:hAnsiTheme="minorHAnsi" w:cstheme="minorHAnsi"/>
          <w:sz w:val="24"/>
          <w:szCs w:val="24"/>
          <w:lang w:val="en-US" w:bidi="en-US"/>
        </w:rPr>
        <w:t xml:space="preserve"> L6 design of the HF RFID antenna with 6 number of coils for the resonance frequency of 13.56 MHz </w:t>
      </w:r>
    </w:p>
    <w:p w14:paraId="2A6BBF56" w14:textId="77777777" w:rsidR="00383C89" w:rsidRPr="00167707" w:rsidRDefault="00383C89" w:rsidP="00435924">
      <w:pPr>
        <w:pStyle w:val="IOPText"/>
        <w:ind w:firstLine="0"/>
        <w:rPr>
          <w:rFonts w:asciiTheme="minorHAnsi" w:hAnsiTheme="minorHAnsi" w:cstheme="minorHAnsi"/>
          <w:sz w:val="24"/>
          <w:szCs w:val="24"/>
          <w:lang w:val="en-US" w:bidi="en-US"/>
        </w:rPr>
        <w:pPrChange w:id="17" w:author="BUNTINX Mieke" w:date="2021-09-18T17:45:00Z">
          <w:pPr>
            <w:pStyle w:val="BalloonTextChar"/>
          </w:pPr>
        </w:pPrChange>
      </w:pPr>
      <w:r w:rsidRPr="00167707">
        <w:rPr>
          <w:rFonts w:asciiTheme="minorHAnsi" w:hAnsiTheme="minorHAnsi" w:cstheme="minorHAnsi"/>
          <w:sz w:val="24"/>
          <w:szCs w:val="24"/>
          <w:lang w:val="en-US" w:bidi="en-US"/>
        </w:rPr>
        <w:t xml:space="preserve">with 2 bond pads </w:t>
      </w:r>
    </w:p>
    <w:p w14:paraId="029811C6" w14:textId="77777777" w:rsidR="00383C89" w:rsidRPr="00167707" w:rsidRDefault="00383C89" w:rsidP="00435924">
      <w:pPr>
        <w:pStyle w:val="IOPH1"/>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3. Results and discussions</w:t>
      </w:r>
    </w:p>
    <w:p w14:paraId="1EEE9001" w14:textId="77777777" w:rsidR="00383C89" w:rsidRPr="00167707" w:rsidRDefault="00383C89" w:rsidP="00435924">
      <w:pPr>
        <w:pStyle w:val="IOPH2"/>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3.1 Resistivity analysis</w:t>
      </w:r>
    </w:p>
    <w:p w14:paraId="41173D40"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In order to manufacture smart electronic applications, printed tracks of silver nanoparticle ink must possess minimum electrical resistance on the paper substrates. The ink was printed considering the basic electrical element straight line on 17 different substrates as mentioned in Section 2.3.1. The electrical performance of the ink with all the substrates was recorded with 2WR digital multimeter to find the suitable ink-substrate combination which reveals the minimum resistance. The recorded resistances of all the ink-substrate combinations have been compiled in table 5. The surface roughness of the corresponding paper is also inserted for better correlation. This can provide the crucial information that if the resistance of the printed tracks are interrelated with the surface roughness of the papers. Also, good quality of printing was also observed, i.e., no overspray, wavy edges, etc.</w:t>
      </w:r>
    </w:p>
    <w:p w14:paraId="33958449" w14:textId="77777777" w:rsidR="00383C89" w:rsidRPr="00167707" w:rsidRDefault="00383C89" w:rsidP="00435924">
      <w:pPr>
        <w:pStyle w:val="IOPText"/>
        <w:rPr>
          <w:rFonts w:asciiTheme="minorHAnsi" w:hAnsiTheme="minorHAnsi" w:cstheme="minorHAnsi"/>
          <w:sz w:val="24"/>
          <w:szCs w:val="24"/>
          <w:lang w:val="en-US" w:bidi="en-US"/>
        </w:rPr>
      </w:pPr>
    </w:p>
    <w:p w14:paraId="0A00BBAA"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xml:space="preserve">Table 5. Overview of the </w:t>
      </w:r>
      <w:ins w:id="18" w:author="Mieke Buntinx" w:date="2021-09-18T17:51:00Z">
        <w:r w:rsidRPr="00167707">
          <w:rPr>
            <w:rFonts w:asciiTheme="minorHAnsi" w:hAnsiTheme="minorHAnsi" w:cstheme="minorHAnsi"/>
            <w:sz w:val="24"/>
            <w:szCs w:val="24"/>
            <w:lang w:val="en-US" w:bidi="en-US"/>
          </w:rPr>
          <w:t xml:space="preserve">surface roughness </w:t>
        </w:r>
      </w:ins>
      <w:ins w:id="19" w:author="Mieke Buntinx" w:date="2021-09-18T17:52:00Z">
        <w:r w:rsidRPr="00167707">
          <w:rPr>
            <w:rFonts w:asciiTheme="minorHAnsi" w:hAnsiTheme="minorHAnsi" w:cstheme="minorHAnsi"/>
            <w:sz w:val="24"/>
            <w:szCs w:val="24"/>
            <w:lang w:val="en-US" w:bidi="en-US"/>
          </w:rPr>
          <w:t xml:space="preserve">and </w:t>
        </w:r>
      </w:ins>
      <w:r w:rsidRPr="00167707">
        <w:rPr>
          <w:rFonts w:asciiTheme="minorHAnsi" w:hAnsiTheme="minorHAnsi" w:cstheme="minorHAnsi"/>
          <w:sz w:val="24"/>
          <w:szCs w:val="24"/>
          <w:lang w:val="en-US" w:bidi="en-US"/>
        </w:rPr>
        <w:t>resistance</w:t>
      </w:r>
      <w:del w:id="20" w:author="Mieke Buntinx" w:date="2021-09-18T17:52:00Z">
        <w:r w:rsidRPr="00167707" w:rsidDel="007C2C9F">
          <w:rPr>
            <w:rFonts w:asciiTheme="minorHAnsi" w:hAnsiTheme="minorHAnsi" w:cstheme="minorHAnsi"/>
            <w:sz w:val="24"/>
            <w:szCs w:val="24"/>
            <w:lang w:val="en-US" w:bidi="en-US"/>
          </w:rPr>
          <w:delText>s</w:delText>
        </w:r>
      </w:del>
      <w:r w:rsidRPr="00167707">
        <w:rPr>
          <w:rFonts w:asciiTheme="minorHAnsi" w:hAnsiTheme="minorHAnsi" w:cstheme="minorHAnsi"/>
          <w:sz w:val="24"/>
          <w:szCs w:val="24"/>
          <w:lang w:val="en-US" w:bidi="en-US"/>
        </w:rPr>
        <w:t xml:space="preserve"> of the printed tracks of silver ink on all the paper substrates</w:t>
      </w:r>
    </w:p>
    <w:p w14:paraId="592C25C0" w14:textId="77777777" w:rsidR="00383C89" w:rsidRPr="00167707" w:rsidRDefault="00383C89" w:rsidP="00435924">
      <w:pPr>
        <w:pStyle w:val="IOPText"/>
        <w:rPr>
          <w:rFonts w:asciiTheme="minorHAnsi" w:hAnsiTheme="minorHAnsi" w:cstheme="minorHAnsi"/>
          <w:sz w:val="24"/>
          <w:szCs w:val="24"/>
          <w:lang w:val="en-US" w:bidi="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2"/>
        <w:gridCol w:w="1678"/>
        <w:gridCol w:w="1220"/>
        <w:gridCol w:w="1307"/>
      </w:tblGrid>
      <w:tr w:rsidR="00167707" w:rsidRPr="00167707" w14:paraId="277159AC" w14:textId="77777777" w:rsidTr="006320DE">
        <w:trPr>
          <w:jc w:val="center"/>
        </w:trPr>
        <w:tc>
          <w:tcPr>
            <w:tcW w:w="1265" w:type="dxa"/>
            <w:shd w:val="clear" w:color="auto" w:fill="auto"/>
            <w:vAlign w:val="center"/>
          </w:tcPr>
          <w:p w14:paraId="0DB10B0C"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Supplier</w:t>
            </w:r>
          </w:p>
        </w:tc>
        <w:tc>
          <w:tcPr>
            <w:tcW w:w="1678" w:type="dxa"/>
            <w:shd w:val="clear" w:color="auto" w:fill="auto"/>
            <w:vAlign w:val="center"/>
          </w:tcPr>
          <w:p w14:paraId="5C018C19"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Paper Name</w:t>
            </w:r>
          </w:p>
        </w:tc>
        <w:tc>
          <w:tcPr>
            <w:tcW w:w="955" w:type="dxa"/>
            <w:shd w:val="clear" w:color="auto" w:fill="auto"/>
            <w:vAlign w:val="center"/>
          </w:tcPr>
          <w:p w14:paraId="42687286" w14:textId="77777777" w:rsidR="00383C89" w:rsidRPr="00167707" w:rsidRDefault="00383C89" w:rsidP="00435924">
            <w:pPr>
              <w:pStyle w:val="IOPText"/>
              <w:ind w:hanging="52"/>
              <w:rPr>
                <w:rFonts w:asciiTheme="minorHAnsi" w:hAnsiTheme="minorHAnsi" w:cstheme="minorHAnsi"/>
                <w:sz w:val="24"/>
                <w:szCs w:val="24"/>
                <w:lang w:bidi="en-US"/>
              </w:rPr>
            </w:pPr>
            <w:r w:rsidRPr="00167707">
              <w:rPr>
                <w:rFonts w:asciiTheme="minorHAnsi" w:hAnsiTheme="minorHAnsi" w:cstheme="minorHAnsi"/>
                <w:sz w:val="24"/>
                <w:szCs w:val="24"/>
                <w:lang w:bidi="en-US"/>
              </w:rPr>
              <w:t>Roughness R</w:t>
            </w:r>
            <w:r w:rsidRPr="00167707">
              <w:rPr>
                <w:rFonts w:asciiTheme="minorHAnsi" w:hAnsiTheme="minorHAnsi" w:cstheme="minorHAnsi"/>
                <w:sz w:val="24"/>
                <w:szCs w:val="24"/>
                <w:vertAlign w:val="subscript"/>
                <w:lang w:bidi="en-US"/>
              </w:rPr>
              <w:t>a</w:t>
            </w:r>
            <w:r w:rsidRPr="00167707">
              <w:rPr>
                <w:rFonts w:asciiTheme="minorHAnsi" w:hAnsiTheme="minorHAnsi" w:cstheme="minorHAnsi"/>
                <w:sz w:val="24"/>
                <w:szCs w:val="24"/>
                <w:lang w:bidi="en-US"/>
              </w:rPr>
              <w:t>(nm)</w:t>
            </w:r>
          </w:p>
        </w:tc>
        <w:tc>
          <w:tcPr>
            <w:tcW w:w="1111" w:type="dxa"/>
            <w:shd w:val="clear" w:color="auto" w:fill="auto"/>
            <w:vAlign w:val="center"/>
          </w:tcPr>
          <w:p w14:paraId="3BFE578C"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Resistance R(Ω)</w:t>
            </w:r>
          </w:p>
        </w:tc>
      </w:tr>
      <w:tr w:rsidR="00167707" w:rsidRPr="00167707" w14:paraId="68A0FB39" w14:textId="77777777" w:rsidTr="006320DE">
        <w:trPr>
          <w:jc w:val="center"/>
        </w:trPr>
        <w:tc>
          <w:tcPr>
            <w:tcW w:w="1265" w:type="dxa"/>
            <w:shd w:val="clear" w:color="auto" w:fill="auto"/>
            <w:vAlign w:val="center"/>
          </w:tcPr>
          <w:p w14:paraId="4289DDB9"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UPM</w:t>
            </w:r>
          </w:p>
        </w:tc>
        <w:tc>
          <w:tcPr>
            <w:tcW w:w="1678" w:type="dxa"/>
            <w:shd w:val="clear" w:color="auto" w:fill="auto"/>
            <w:vAlign w:val="center"/>
          </w:tcPr>
          <w:p w14:paraId="3E0BCB90"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UPM Poste 100</w:t>
            </w:r>
          </w:p>
        </w:tc>
        <w:tc>
          <w:tcPr>
            <w:tcW w:w="955" w:type="dxa"/>
            <w:shd w:val="clear" w:color="auto" w:fill="auto"/>
            <w:vAlign w:val="center"/>
          </w:tcPr>
          <w:p w14:paraId="658D267B" w14:textId="77777777" w:rsidR="00383C89" w:rsidRPr="00167707" w:rsidRDefault="00383C89" w:rsidP="00435924">
            <w:pPr>
              <w:pStyle w:val="IOPText"/>
              <w:ind w:hanging="52"/>
              <w:rPr>
                <w:rFonts w:asciiTheme="minorHAnsi" w:hAnsiTheme="minorHAnsi" w:cstheme="minorHAnsi"/>
                <w:sz w:val="24"/>
                <w:szCs w:val="24"/>
                <w:lang w:bidi="en-US"/>
              </w:rPr>
            </w:pPr>
            <w:r w:rsidRPr="00167707">
              <w:rPr>
                <w:rFonts w:asciiTheme="minorHAnsi" w:hAnsiTheme="minorHAnsi" w:cstheme="minorHAnsi"/>
                <w:sz w:val="24"/>
                <w:szCs w:val="24"/>
                <w:lang w:bidi="en-US"/>
              </w:rPr>
              <w:t>2883,1 ± 270,1</w:t>
            </w:r>
          </w:p>
        </w:tc>
        <w:tc>
          <w:tcPr>
            <w:tcW w:w="1111" w:type="dxa"/>
            <w:shd w:val="clear" w:color="auto" w:fill="auto"/>
            <w:vAlign w:val="center"/>
          </w:tcPr>
          <w:p w14:paraId="730A2E59"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34,6±6,5</w:t>
            </w:r>
          </w:p>
        </w:tc>
      </w:tr>
      <w:tr w:rsidR="00167707" w:rsidRPr="00167707" w14:paraId="7CF344D1" w14:textId="77777777" w:rsidTr="006320DE">
        <w:trPr>
          <w:jc w:val="center"/>
        </w:trPr>
        <w:tc>
          <w:tcPr>
            <w:tcW w:w="1265" w:type="dxa"/>
            <w:shd w:val="clear" w:color="auto" w:fill="auto"/>
            <w:vAlign w:val="center"/>
          </w:tcPr>
          <w:p w14:paraId="02D2B352"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UPM</w:t>
            </w:r>
          </w:p>
        </w:tc>
        <w:tc>
          <w:tcPr>
            <w:tcW w:w="1678" w:type="dxa"/>
            <w:shd w:val="clear" w:color="auto" w:fill="auto"/>
            <w:vAlign w:val="center"/>
          </w:tcPr>
          <w:p w14:paraId="6835FCB2"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UPM Finesse Premium Silk H 115</w:t>
            </w:r>
          </w:p>
        </w:tc>
        <w:tc>
          <w:tcPr>
            <w:tcW w:w="955" w:type="dxa"/>
            <w:shd w:val="clear" w:color="auto" w:fill="auto"/>
            <w:vAlign w:val="center"/>
          </w:tcPr>
          <w:p w14:paraId="7A2C2370" w14:textId="77777777" w:rsidR="00383C89" w:rsidRPr="00167707" w:rsidRDefault="00383C89" w:rsidP="00435924">
            <w:pPr>
              <w:pStyle w:val="IOPText"/>
              <w:ind w:hanging="52"/>
              <w:rPr>
                <w:rFonts w:asciiTheme="minorHAnsi" w:hAnsiTheme="minorHAnsi" w:cstheme="minorHAnsi"/>
                <w:sz w:val="24"/>
                <w:szCs w:val="24"/>
                <w:lang w:bidi="en-US"/>
              </w:rPr>
            </w:pPr>
            <w:r w:rsidRPr="00167707">
              <w:rPr>
                <w:rFonts w:asciiTheme="minorHAnsi" w:hAnsiTheme="minorHAnsi" w:cstheme="minorHAnsi"/>
                <w:sz w:val="24"/>
                <w:szCs w:val="24"/>
                <w:lang w:bidi="en-US"/>
              </w:rPr>
              <w:t>812,9 ± 28,7</w:t>
            </w:r>
          </w:p>
        </w:tc>
        <w:tc>
          <w:tcPr>
            <w:tcW w:w="1111" w:type="dxa"/>
            <w:shd w:val="clear" w:color="auto" w:fill="auto"/>
            <w:vAlign w:val="center"/>
          </w:tcPr>
          <w:p w14:paraId="0A586A50"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72,7±</w:t>
            </w:r>
            <w:r w:rsidRPr="00167707">
              <w:rPr>
                <w:rFonts w:asciiTheme="minorHAnsi" w:hAnsiTheme="minorHAnsi" w:cstheme="minorHAnsi"/>
                <w:sz w:val="24"/>
                <w:szCs w:val="24"/>
              </w:rPr>
              <w:t xml:space="preserve"> </w:t>
            </w:r>
            <w:r w:rsidRPr="00167707">
              <w:rPr>
                <w:rFonts w:asciiTheme="minorHAnsi" w:hAnsiTheme="minorHAnsi" w:cstheme="minorHAnsi"/>
                <w:sz w:val="24"/>
                <w:szCs w:val="24"/>
                <w:lang w:bidi="en-US"/>
              </w:rPr>
              <w:t>5,95</w:t>
            </w:r>
          </w:p>
        </w:tc>
      </w:tr>
      <w:tr w:rsidR="00167707" w:rsidRPr="00167707" w14:paraId="0F813C16" w14:textId="77777777" w:rsidTr="006320DE">
        <w:trPr>
          <w:jc w:val="center"/>
        </w:trPr>
        <w:tc>
          <w:tcPr>
            <w:tcW w:w="1265" w:type="dxa"/>
            <w:shd w:val="clear" w:color="auto" w:fill="auto"/>
            <w:vAlign w:val="center"/>
          </w:tcPr>
          <w:p w14:paraId="1BA40A40" w14:textId="77777777" w:rsidR="00383C89" w:rsidRPr="00167707" w:rsidRDefault="00383C89" w:rsidP="00435924">
            <w:pPr>
              <w:pStyle w:val="IOPText"/>
              <w:ind w:firstLine="0"/>
              <w:rPr>
                <w:rFonts w:asciiTheme="minorHAnsi" w:hAnsiTheme="minorHAnsi" w:cstheme="minorHAnsi"/>
                <w:sz w:val="24"/>
                <w:szCs w:val="24"/>
                <w:lang w:bidi="en-US"/>
              </w:rPr>
            </w:pPr>
            <w:proofErr w:type="spellStart"/>
            <w:r w:rsidRPr="00167707">
              <w:rPr>
                <w:rFonts w:asciiTheme="minorHAnsi" w:hAnsiTheme="minorHAnsi" w:cstheme="minorHAnsi"/>
                <w:sz w:val="24"/>
                <w:szCs w:val="24"/>
                <w:lang w:bidi="en-US"/>
              </w:rPr>
              <w:t>Stora</w:t>
            </w:r>
            <w:proofErr w:type="spellEnd"/>
            <w:r w:rsidRPr="00167707">
              <w:rPr>
                <w:rFonts w:asciiTheme="minorHAnsi" w:hAnsiTheme="minorHAnsi" w:cstheme="minorHAnsi"/>
                <w:sz w:val="24"/>
                <w:szCs w:val="24"/>
                <w:lang w:bidi="en-US"/>
              </w:rPr>
              <w:t xml:space="preserve"> Enso</w:t>
            </w:r>
          </w:p>
        </w:tc>
        <w:tc>
          <w:tcPr>
            <w:tcW w:w="1678" w:type="dxa"/>
            <w:shd w:val="clear" w:color="auto" w:fill="auto"/>
            <w:vAlign w:val="center"/>
          </w:tcPr>
          <w:p w14:paraId="7F2A0AB2" w14:textId="77777777" w:rsidR="00383C89" w:rsidRPr="00167707" w:rsidRDefault="00383C89" w:rsidP="00435924">
            <w:pPr>
              <w:pStyle w:val="IOPText"/>
              <w:ind w:firstLine="0"/>
              <w:rPr>
                <w:rFonts w:asciiTheme="minorHAnsi" w:hAnsiTheme="minorHAnsi" w:cstheme="minorHAnsi"/>
                <w:sz w:val="24"/>
                <w:szCs w:val="24"/>
                <w:lang w:bidi="en-US"/>
              </w:rPr>
            </w:pPr>
            <w:proofErr w:type="spellStart"/>
            <w:r w:rsidRPr="00167707">
              <w:rPr>
                <w:rFonts w:asciiTheme="minorHAnsi" w:hAnsiTheme="minorHAnsi" w:cstheme="minorHAnsi"/>
                <w:sz w:val="24"/>
                <w:szCs w:val="24"/>
                <w:lang w:bidi="en-US"/>
              </w:rPr>
              <w:t>BergaMail</w:t>
            </w:r>
            <w:proofErr w:type="spellEnd"/>
            <w:r w:rsidRPr="00167707">
              <w:rPr>
                <w:rFonts w:asciiTheme="minorHAnsi" w:hAnsiTheme="minorHAnsi" w:cstheme="minorHAnsi"/>
                <w:sz w:val="24"/>
                <w:szCs w:val="24"/>
                <w:lang w:bidi="en-US"/>
              </w:rPr>
              <w:t>+ 100</w:t>
            </w:r>
          </w:p>
        </w:tc>
        <w:tc>
          <w:tcPr>
            <w:tcW w:w="955" w:type="dxa"/>
            <w:shd w:val="clear" w:color="auto" w:fill="auto"/>
            <w:vAlign w:val="center"/>
          </w:tcPr>
          <w:p w14:paraId="0AE93984" w14:textId="77777777" w:rsidR="00383C89" w:rsidRPr="00167707" w:rsidRDefault="00383C89" w:rsidP="00435924">
            <w:pPr>
              <w:pStyle w:val="IOPText"/>
              <w:ind w:hanging="52"/>
              <w:rPr>
                <w:rFonts w:asciiTheme="minorHAnsi" w:hAnsiTheme="minorHAnsi" w:cstheme="minorHAnsi"/>
                <w:sz w:val="24"/>
                <w:szCs w:val="24"/>
                <w:lang w:bidi="en-US"/>
              </w:rPr>
            </w:pPr>
            <w:r w:rsidRPr="00167707">
              <w:rPr>
                <w:rFonts w:asciiTheme="minorHAnsi" w:hAnsiTheme="minorHAnsi" w:cstheme="minorHAnsi"/>
                <w:sz w:val="24"/>
                <w:szCs w:val="24"/>
                <w:lang w:bidi="en-US"/>
              </w:rPr>
              <w:t>3231,4 ± 466,7</w:t>
            </w:r>
          </w:p>
        </w:tc>
        <w:tc>
          <w:tcPr>
            <w:tcW w:w="1111" w:type="dxa"/>
            <w:shd w:val="clear" w:color="auto" w:fill="auto"/>
            <w:vAlign w:val="center"/>
          </w:tcPr>
          <w:p w14:paraId="30503154"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221,6±</w:t>
            </w:r>
            <w:r w:rsidRPr="00167707">
              <w:rPr>
                <w:rFonts w:asciiTheme="minorHAnsi" w:hAnsiTheme="minorHAnsi" w:cstheme="minorHAnsi"/>
                <w:sz w:val="24"/>
                <w:szCs w:val="24"/>
              </w:rPr>
              <w:t xml:space="preserve"> </w:t>
            </w:r>
            <w:r w:rsidRPr="00167707">
              <w:rPr>
                <w:rFonts w:asciiTheme="minorHAnsi" w:hAnsiTheme="minorHAnsi" w:cstheme="minorHAnsi"/>
                <w:sz w:val="24"/>
                <w:szCs w:val="24"/>
                <w:lang w:bidi="en-US"/>
              </w:rPr>
              <w:t>13,6</w:t>
            </w:r>
          </w:p>
        </w:tc>
      </w:tr>
      <w:tr w:rsidR="00167707" w:rsidRPr="00167707" w14:paraId="212024D8" w14:textId="77777777" w:rsidTr="006320DE">
        <w:trPr>
          <w:jc w:val="center"/>
        </w:trPr>
        <w:tc>
          <w:tcPr>
            <w:tcW w:w="1265" w:type="dxa"/>
            <w:shd w:val="clear" w:color="auto" w:fill="auto"/>
            <w:vAlign w:val="center"/>
          </w:tcPr>
          <w:p w14:paraId="6BEABFED" w14:textId="77777777" w:rsidR="00383C89" w:rsidRPr="00167707" w:rsidRDefault="00383C89" w:rsidP="00435924">
            <w:pPr>
              <w:pStyle w:val="IOPText"/>
              <w:ind w:firstLine="0"/>
              <w:rPr>
                <w:rFonts w:asciiTheme="minorHAnsi" w:hAnsiTheme="minorHAnsi" w:cstheme="minorHAnsi"/>
                <w:sz w:val="24"/>
                <w:szCs w:val="24"/>
                <w:lang w:bidi="en-US"/>
              </w:rPr>
            </w:pPr>
            <w:proofErr w:type="spellStart"/>
            <w:r w:rsidRPr="00167707">
              <w:rPr>
                <w:rFonts w:asciiTheme="minorHAnsi" w:hAnsiTheme="minorHAnsi" w:cstheme="minorHAnsi"/>
                <w:sz w:val="24"/>
                <w:szCs w:val="24"/>
                <w:lang w:bidi="en-US"/>
              </w:rPr>
              <w:t>Stora</w:t>
            </w:r>
            <w:proofErr w:type="spellEnd"/>
            <w:r w:rsidRPr="00167707">
              <w:rPr>
                <w:rFonts w:asciiTheme="minorHAnsi" w:hAnsiTheme="minorHAnsi" w:cstheme="minorHAnsi"/>
                <w:sz w:val="24"/>
                <w:szCs w:val="24"/>
                <w:lang w:bidi="en-US"/>
              </w:rPr>
              <w:t xml:space="preserve"> Enso</w:t>
            </w:r>
          </w:p>
        </w:tc>
        <w:tc>
          <w:tcPr>
            <w:tcW w:w="1678" w:type="dxa"/>
            <w:shd w:val="clear" w:color="auto" w:fill="auto"/>
            <w:vAlign w:val="center"/>
          </w:tcPr>
          <w:p w14:paraId="27D1E02F" w14:textId="77777777" w:rsidR="00383C89" w:rsidRPr="00167707" w:rsidRDefault="00383C89" w:rsidP="00435924">
            <w:pPr>
              <w:pStyle w:val="IOPText"/>
              <w:ind w:firstLine="0"/>
              <w:rPr>
                <w:rFonts w:asciiTheme="minorHAnsi" w:hAnsiTheme="minorHAnsi" w:cstheme="minorHAnsi"/>
                <w:sz w:val="24"/>
                <w:szCs w:val="24"/>
                <w:lang w:bidi="en-US"/>
              </w:rPr>
            </w:pPr>
            <w:proofErr w:type="spellStart"/>
            <w:r w:rsidRPr="00167707">
              <w:rPr>
                <w:rFonts w:asciiTheme="minorHAnsi" w:hAnsiTheme="minorHAnsi" w:cstheme="minorHAnsi"/>
                <w:sz w:val="24"/>
                <w:szCs w:val="24"/>
                <w:lang w:bidi="en-US"/>
              </w:rPr>
              <w:t>LumiSilk</w:t>
            </w:r>
            <w:proofErr w:type="spellEnd"/>
          </w:p>
        </w:tc>
        <w:tc>
          <w:tcPr>
            <w:tcW w:w="955" w:type="dxa"/>
            <w:shd w:val="clear" w:color="auto" w:fill="auto"/>
            <w:vAlign w:val="center"/>
          </w:tcPr>
          <w:p w14:paraId="399232EE" w14:textId="77777777" w:rsidR="00383C89" w:rsidRPr="00167707" w:rsidRDefault="00383C89" w:rsidP="00435924">
            <w:pPr>
              <w:pStyle w:val="IOPText"/>
              <w:ind w:hanging="52"/>
              <w:rPr>
                <w:rFonts w:asciiTheme="minorHAnsi" w:hAnsiTheme="minorHAnsi" w:cstheme="minorHAnsi"/>
                <w:sz w:val="24"/>
                <w:szCs w:val="24"/>
                <w:lang w:bidi="en-US"/>
              </w:rPr>
            </w:pPr>
            <w:r w:rsidRPr="00167707">
              <w:rPr>
                <w:rFonts w:asciiTheme="minorHAnsi" w:hAnsiTheme="minorHAnsi" w:cstheme="minorHAnsi"/>
                <w:sz w:val="24"/>
                <w:szCs w:val="24"/>
                <w:lang w:bidi="en-US"/>
              </w:rPr>
              <w:t>366,9 ± 51,2</w:t>
            </w:r>
          </w:p>
        </w:tc>
        <w:tc>
          <w:tcPr>
            <w:tcW w:w="1111" w:type="dxa"/>
            <w:shd w:val="clear" w:color="auto" w:fill="auto"/>
            <w:vAlign w:val="center"/>
          </w:tcPr>
          <w:p w14:paraId="38B8B5B8"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34,2±</w:t>
            </w:r>
            <w:r w:rsidRPr="00167707">
              <w:rPr>
                <w:rFonts w:asciiTheme="minorHAnsi" w:hAnsiTheme="minorHAnsi" w:cstheme="minorHAnsi"/>
                <w:sz w:val="24"/>
                <w:szCs w:val="24"/>
              </w:rPr>
              <w:t xml:space="preserve"> </w:t>
            </w:r>
            <w:r w:rsidRPr="00167707">
              <w:rPr>
                <w:rFonts w:asciiTheme="minorHAnsi" w:hAnsiTheme="minorHAnsi" w:cstheme="minorHAnsi"/>
                <w:sz w:val="24"/>
                <w:szCs w:val="24"/>
                <w:lang w:bidi="en-US"/>
              </w:rPr>
              <w:t>3,6</w:t>
            </w:r>
          </w:p>
        </w:tc>
      </w:tr>
      <w:tr w:rsidR="00167707" w:rsidRPr="00167707" w14:paraId="4681ED22" w14:textId="77777777" w:rsidTr="006320DE">
        <w:trPr>
          <w:jc w:val="center"/>
        </w:trPr>
        <w:tc>
          <w:tcPr>
            <w:tcW w:w="1265" w:type="dxa"/>
            <w:shd w:val="clear" w:color="auto" w:fill="auto"/>
            <w:vAlign w:val="center"/>
          </w:tcPr>
          <w:p w14:paraId="69323381"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Iggesund Paperboard</w:t>
            </w:r>
          </w:p>
        </w:tc>
        <w:tc>
          <w:tcPr>
            <w:tcW w:w="1678" w:type="dxa"/>
            <w:shd w:val="clear" w:color="auto" w:fill="auto"/>
            <w:vAlign w:val="center"/>
          </w:tcPr>
          <w:p w14:paraId="45EECF2E" w14:textId="77777777" w:rsidR="00383C89" w:rsidRPr="00167707" w:rsidRDefault="00383C89" w:rsidP="00435924">
            <w:pPr>
              <w:pStyle w:val="IOPText"/>
              <w:ind w:firstLine="0"/>
              <w:rPr>
                <w:rFonts w:asciiTheme="minorHAnsi" w:hAnsiTheme="minorHAnsi" w:cstheme="minorHAnsi"/>
                <w:sz w:val="24"/>
                <w:szCs w:val="24"/>
                <w:lang w:bidi="en-US"/>
              </w:rPr>
            </w:pPr>
            <w:proofErr w:type="spellStart"/>
            <w:r w:rsidRPr="00167707">
              <w:rPr>
                <w:rFonts w:asciiTheme="minorHAnsi" w:hAnsiTheme="minorHAnsi" w:cstheme="minorHAnsi"/>
                <w:sz w:val="24"/>
                <w:szCs w:val="24"/>
                <w:lang w:bidi="en-US"/>
              </w:rPr>
              <w:t>Incada</w:t>
            </w:r>
            <w:proofErr w:type="spellEnd"/>
            <w:r w:rsidRPr="00167707">
              <w:rPr>
                <w:rFonts w:asciiTheme="minorHAnsi" w:hAnsiTheme="minorHAnsi" w:cstheme="minorHAnsi"/>
                <w:sz w:val="24"/>
                <w:szCs w:val="24"/>
                <w:lang w:bidi="en-US"/>
              </w:rPr>
              <w:t xml:space="preserve"> </w:t>
            </w:r>
            <w:proofErr w:type="spellStart"/>
            <w:r w:rsidRPr="00167707">
              <w:rPr>
                <w:rFonts w:asciiTheme="minorHAnsi" w:hAnsiTheme="minorHAnsi" w:cstheme="minorHAnsi"/>
                <w:sz w:val="24"/>
                <w:szCs w:val="24"/>
                <w:lang w:bidi="en-US"/>
              </w:rPr>
              <w:t>Exel</w:t>
            </w:r>
            <w:proofErr w:type="spellEnd"/>
          </w:p>
        </w:tc>
        <w:tc>
          <w:tcPr>
            <w:tcW w:w="955" w:type="dxa"/>
            <w:shd w:val="clear" w:color="auto" w:fill="auto"/>
            <w:vAlign w:val="center"/>
          </w:tcPr>
          <w:p w14:paraId="758EE017" w14:textId="77777777" w:rsidR="00383C89" w:rsidRPr="00167707" w:rsidRDefault="00383C89" w:rsidP="00435924">
            <w:pPr>
              <w:pStyle w:val="IOPText"/>
              <w:ind w:hanging="52"/>
              <w:rPr>
                <w:rFonts w:asciiTheme="minorHAnsi" w:hAnsiTheme="minorHAnsi" w:cstheme="minorHAnsi"/>
                <w:sz w:val="24"/>
                <w:szCs w:val="24"/>
                <w:lang w:bidi="en-US"/>
              </w:rPr>
            </w:pPr>
            <w:r w:rsidRPr="00167707">
              <w:rPr>
                <w:rFonts w:asciiTheme="minorHAnsi" w:hAnsiTheme="minorHAnsi" w:cstheme="minorHAnsi"/>
                <w:sz w:val="24"/>
                <w:szCs w:val="24"/>
                <w:lang w:bidi="en-US"/>
              </w:rPr>
              <w:t>350,9 ± 74,6</w:t>
            </w:r>
          </w:p>
        </w:tc>
        <w:tc>
          <w:tcPr>
            <w:tcW w:w="1111" w:type="dxa"/>
            <w:shd w:val="clear" w:color="auto" w:fill="auto"/>
            <w:vAlign w:val="center"/>
          </w:tcPr>
          <w:p w14:paraId="0537BE08"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42,5±</w:t>
            </w:r>
            <w:r w:rsidRPr="00167707">
              <w:rPr>
                <w:rFonts w:asciiTheme="minorHAnsi" w:hAnsiTheme="minorHAnsi" w:cstheme="minorHAnsi"/>
                <w:sz w:val="24"/>
                <w:szCs w:val="24"/>
              </w:rPr>
              <w:t xml:space="preserve"> </w:t>
            </w:r>
            <w:r w:rsidRPr="00167707">
              <w:rPr>
                <w:rFonts w:asciiTheme="minorHAnsi" w:hAnsiTheme="minorHAnsi" w:cstheme="minorHAnsi"/>
                <w:sz w:val="24"/>
                <w:szCs w:val="24"/>
                <w:lang w:bidi="en-US"/>
              </w:rPr>
              <w:t>12,5</w:t>
            </w:r>
          </w:p>
        </w:tc>
      </w:tr>
      <w:tr w:rsidR="00167707" w:rsidRPr="00167707" w14:paraId="6F8F9CFB" w14:textId="77777777" w:rsidTr="006320DE">
        <w:trPr>
          <w:jc w:val="center"/>
        </w:trPr>
        <w:tc>
          <w:tcPr>
            <w:tcW w:w="1265" w:type="dxa"/>
            <w:shd w:val="clear" w:color="auto" w:fill="auto"/>
            <w:vAlign w:val="center"/>
          </w:tcPr>
          <w:p w14:paraId="0172FBFC" w14:textId="77777777" w:rsidR="00383C89" w:rsidRPr="00167707" w:rsidRDefault="00383C89" w:rsidP="00435924">
            <w:pPr>
              <w:pStyle w:val="IOPText"/>
              <w:ind w:firstLine="0"/>
              <w:rPr>
                <w:rFonts w:asciiTheme="minorHAnsi" w:hAnsiTheme="minorHAnsi" w:cstheme="minorHAnsi"/>
                <w:sz w:val="24"/>
                <w:szCs w:val="24"/>
                <w:lang w:bidi="en-US"/>
              </w:rPr>
            </w:pPr>
            <w:proofErr w:type="spellStart"/>
            <w:r w:rsidRPr="00167707">
              <w:rPr>
                <w:rFonts w:asciiTheme="minorHAnsi" w:hAnsiTheme="minorHAnsi" w:cstheme="minorHAnsi"/>
                <w:sz w:val="24"/>
                <w:szCs w:val="24"/>
                <w:lang w:bidi="en-US"/>
              </w:rPr>
              <w:t>Schoeller</w:t>
            </w:r>
            <w:proofErr w:type="spellEnd"/>
            <w:r w:rsidRPr="00167707">
              <w:rPr>
                <w:rFonts w:asciiTheme="minorHAnsi" w:hAnsiTheme="minorHAnsi" w:cstheme="minorHAnsi"/>
                <w:sz w:val="24"/>
                <w:szCs w:val="24"/>
                <w:lang w:bidi="en-US"/>
              </w:rPr>
              <w:t xml:space="preserve"> </w:t>
            </w:r>
            <w:proofErr w:type="spellStart"/>
            <w:r w:rsidRPr="00167707">
              <w:rPr>
                <w:rFonts w:asciiTheme="minorHAnsi" w:hAnsiTheme="minorHAnsi" w:cstheme="minorHAnsi"/>
                <w:sz w:val="24"/>
                <w:szCs w:val="24"/>
                <w:lang w:bidi="en-US"/>
              </w:rPr>
              <w:t>Technocell</w:t>
            </w:r>
            <w:proofErr w:type="spellEnd"/>
          </w:p>
        </w:tc>
        <w:tc>
          <w:tcPr>
            <w:tcW w:w="1678" w:type="dxa"/>
            <w:shd w:val="clear" w:color="auto" w:fill="auto"/>
            <w:vAlign w:val="center"/>
          </w:tcPr>
          <w:p w14:paraId="3339A2BA"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p_e:smart paper type 2</w:t>
            </w:r>
          </w:p>
        </w:tc>
        <w:tc>
          <w:tcPr>
            <w:tcW w:w="955" w:type="dxa"/>
            <w:shd w:val="clear" w:color="auto" w:fill="auto"/>
            <w:vAlign w:val="center"/>
          </w:tcPr>
          <w:p w14:paraId="45248B8B" w14:textId="77777777" w:rsidR="00383C89" w:rsidRPr="00167707" w:rsidRDefault="00383C89" w:rsidP="00435924">
            <w:pPr>
              <w:pStyle w:val="IOPText"/>
              <w:ind w:hanging="52"/>
              <w:rPr>
                <w:rFonts w:asciiTheme="minorHAnsi" w:hAnsiTheme="minorHAnsi" w:cstheme="minorHAnsi"/>
                <w:sz w:val="24"/>
                <w:szCs w:val="24"/>
                <w:lang w:bidi="en-US"/>
              </w:rPr>
            </w:pPr>
            <w:r w:rsidRPr="00167707">
              <w:rPr>
                <w:rFonts w:asciiTheme="minorHAnsi" w:hAnsiTheme="minorHAnsi" w:cstheme="minorHAnsi"/>
                <w:sz w:val="24"/>
                <w:szCs w:val="24"/>
                <w:lang w:bidi="en-US"/>
              </w:rPr>
              <w:t>114,2 ± 15,2</w:t>
            </w:r>
          </w:p>
        </w:tc>
        <w:tc>
          <w:tcPr>
            <w:tcW w:w="1111" w:type="dxa"/>
            <w:shd w:val="clear" w:color="auto" w:fill="auto"/>
            <w:vAlign w:val="center"/>
          </w:tcPr>
          <w:p w14:paraId="260A2DE6"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20,6±</w:t>
            </w:r>
            <w:r w:rsidRPr="00167707">
              <w:rPr>
                <w:rFonts w:asciiTheme="minorHAnsi" w:hAnsiTheme="minorHAnsi" w:cstheme="minorHAnsi"/>
                <w:sz w:val="24"/>
                <w:szCs w:val="24"/>
              </w:rPr>
              <w:t xml:space="preserve"> </w:t>
            </w:r>
            <w:r w:rsidRPr="00167707">
              <w:rPr>
                <w:rFonts w:asciiTheme="minorHAnsi" w:hAnsiTheme="minorHAnsi" w:cstheme="minorHAnsi"/>
                <w:sz w:val="24"/>
                <w:szCs w:val="24"/>
                <w:lang w:bidi="en-US"/>
              </w:rPr>
              <w:t>0,9</w:t>
            </w:r>
          </w:p>
        </w:tc>
      </w:tr>
      <w:tr w:rsidR="00167707" w:rsidRPr="00167707" w14:paraId="6E39B238" w14:textId="77777777" w:rsidTr="006320DE">
        <w:trPr>
          <w:jc w:val="center"/>
        </w:trPr>
        <w:tc>
          <w:tcPr>
            <w:tcW w:w="1265" w:type="dxa"/>
            <w:shd w:val="clear" w:color="auto" w:fill="auto"/>
            <w:vAlign w:val="center"/>
          </w:tcPr>
          <w:p w14:paraId="73862D82"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Papyrus</w:t>
            </w:r>
          </w:p>
        </w:tc>
        <w:tc>
          <w:tcPr>
            <w:tcW w:w="1678" w:type="dxa"/>
            <w:shd w:val="clear" w:color="auto" w:fill="auto"/>
            <w:vAlign w:val="center"/>
          </w:tcPr>
          <w:p w14:paraId="7D8CDCD1" w14:textId="77777777" w:rsidR="00383C89" w:rsidRPr="00167707" w:rsidRDefault="00383C89" w:rsidP="00435924">
            <w:pPr>
              <w:pStyle w:val="IOPText"/>
              <w:ind w:firstLine="0"/>
              <w:rPr>
                <w:rFonts w:asciiTheme="minorHAnsi" w:hAnsiTheme="minorHAnsi" w:cstheme="minorHAnsi"/>
                <w:sz w:val="24"/>
                <w:szCs w:val="24"/>
                <w:lang w:bidi="en-US"/>
              </w:rPr>
            </w:pPr>
            <w:proofErr w:type="spellStart"/>
            <w:r w:rsidRPr="00167707">
              <w:rPr>
                <w:rFonts w:asciiTheme="minorHAnsi" w:hAnsiTheme="minorHAnsi" w:cstheme="minorHAnsi"/>
                <w:sz w:val="24"/>
                <w:szCs w:val="24"/>
                <w:lang w:bidi="en-US"/>
              </w:rPr>
              <w:t>LuxoSatin</w:t>
            </w:r>
            <w:proofErr w:type="spellEnd"/>
          </w:p>
        </w:tc>
        <w:tc>
          <w:tcPr>
            <w:tcW w:w="955" w:type="dxa"/>
            <w:shd w:val="clear" w:color="auto" w:fill="auto"/>
            <w:vAlign w:val="center"/>
          </w:tcPr>
          <w:p w14:paraId="2000433A" w14:textId="77777777" w:rsidR="00383C89" w:rsidRPr="00167707" w:rsidRDefault="00383C89" w:rsidP="00435924">
            <w:pPr>
              <w:pStyle w:val="IOPText"/>
              <w:ind w:hanging="52"/>
              <w:rPr>
                <w:rFonts w:asciiTheme="minorHAnsi" w:hAnsiTheme="minorHAnsi" w:cstheme="minorHAnsi"/>
                <w:sz w:val="24"/>
                <w:szCs w:val="24"/>
                <w:lang w:bidi="en-US"/>
              </w:rPr>
            </w:pPr>
            <w:r w:rsidRPr="00167707">
              <w:rPr>
                <w:rFonts w:asciiTheme="minorHAnsi" w:hAnsiTheme="minorHAnsi" w:cstheme="minorHAnsi"/>
                <w:sz w:val="24"/>
                <w:szCs w:val="24"/>
                <w:lang w:bidi="en-US"/>
              </w:rPr>
              <w:t>424 ± 24</w:t>
            </w:r>
          </w:p>
        </w:tc>
        <w:tc>
          <w:tcPr>
            <w:tcW w:w="1111" w:type="dxa"/>
            <w:shd w:val="clear" w:color="auto" w:fill="auto"/>
            <w:vAlign w:val="center"/>
          </w:tcPr>
          <w:p w14:paraId="451FC0F1"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114,2±</w:t>
            </w:r>
            <w:r w:rsidRPr="00167707">
              <w:rPr>
                <w:rFonts w:asciiTheme="minorHAnsi" w:hAnsiTheme="minorHAnsi" w:cstheme="minorHAnsi"/>
                <w:sz w:val="24"/>
                <w:szCs w:val="24"/>
              </w:rPr>
              <w:t xml:space="preserve"> </w:t>
            </w:r>
            <w:r w:rsidRPr="00167707">
              <w:rPr>
                <w:rFonts w:asciiTheme="minorHAnsi" w:hAnsiTheme="minorHAnsi" w:cstheme="minorHAnsi"/>
                <w:sz w:val="24"/>
                <w:szCs w:val="24"/>
                <w:lang w:bidi="en-US"/>
              </w:rPr>
              <w:t>24,55</w:t>
            </w:r>
          </w:p>
        </w:tc>
      </w:tr>
      <w:tr w:rsidR="00167707" w:rsidRPr="00167707" w14:paraId="552C743D" w14:textId="77777777" w:rsidTr="006320DE">
        <w:trPr>
          <w:jc w:val="center"/>
        </w:trPr>
        <w:tc>
          <w:tcPr>
            <w:tcW w:w="1265" w:type="dxa"/>
            <w:shd w:val="clear" w:color="auto" w:fill="auto"/>
            <w:vAlign w:val="center"/>
          </w:tcPr>
          <w:p w14:paraId="3676F1ED" w14:textId="77777777" w:rsidR="00383C89" w:rsidRPr="00167707" w:rsidRDefault="00383C89" w:rsidP="00435924">
            <w:pPr>
              <w:pStyle w:val="IOPText"/>
              <w:ind w:firstLine="0"/>
              <w:rPr>
                <w:rFonts w:asciiTheme="minorHAnsi" w:hAnsiTheme="minorHAnsi" w:cstheme="minorHAnsi"/>
                <w:sz w:val="24"/>
                <w:szCs w:val="24"/>
                <w:lang w:bidi="en-US"/>
              </w:rPr>
            </w:pPr>
            <w:proofErr w:type="spellStart"/>
            <w:r w:rsidRPr="00167707">
              <w:rPr>
                <w:rFonts w:asciiTheme="minorHAnsi" w:hAnsiTheme="minorHAnsi" w:cstheme="minorHAnsi"/>
                <w:sz w:val="24"/>
                <w:szCs w:val="24"/>
                <w:lang w:bidi="en-US"/>
              </w:rPr>
              <w:t>Grünperga</w:t>
            </w:r>
            <w:proofErr w:type="spellEnd"/>
          </w:p>
        </w:tc>
        <w:tc>
          <w:tcPr>
            <w:tcW w:w="1678" w:type="dxa"/>
            <w:shd w:val="clear" w:color="auto" w:fill="auto"/>
            <w:vAlign w:val="center"/>
          </w:tcPr>
          <w:p w14:paraId="0C2BD403"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PG 70</w:t>
            </w:r>
          </w:p>
        </w:tc>
        <w:tc>
          <w:tcPr>
            <w:tcW w:w="955" w:type="dxa"/>
            <w:shd w:val="clear" w:color="auto" w:fill="auto"/>
            <w:vAlign w:val="center"/>
          </w:tcPr>
          <w:p w14:paraId="08713270" w14:textId="77777777" w:rsidR="00383C89" w:rsidRPr="00167707" w:rsidRDefault="00383C89" w:rsidP="00435924">
            <w:pPr>
              <w:pStyle w:val="IOPText"/>
              <w:ind w:hanging="52"/>
              <w:rPr>
                <w:rFonts w:asciiTheme="minorHAnsi" w:hAnsiTheme="minorHAnsi" w:cstheme="minorHAnsi"/>
                <w:sz w:val="24"/>
                <w:szCs w:val="24"/>
                <w:lang w:bidi="en-US"/>
              </w:rPr>
            </w:pPr>
            <w:r w:rsidRPr="00167707">
              <w:rPr>
                <w:rFonts w:asciiTheme="minorHAnsi" w:hAnsiTheme="minorHAnsi" w:cstheme="minorHAnsi"/>
                <w:sz w:val="24"/>
                <w:szCs w:val="24"/>
                <w:lang w:bidi="en-US"/>
              </w:rPr>
              <w:t>714 ± 212</w:t>
            </w:r>
          </w:p>
        </w:tc>
        <w:tc>
          <w:tcPr>
            <w:tcW w:w="1111" w:type="dxa"/>
            <w:shd w:val="clear" w:color="auto" w:fill="auto"/>
            <w:vAlign w:val="center"/>
          </w:tcPr>
          <w:p w14:paraId="79A8A0C4"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9,2± 5,4</w:t>
            </w:r>
          </w:p>
        </w:tc>
      </w:tr>
      <w:tr w:rsidR="00167707" w:rsidRPr="00167707" w14:paraId="4F8DE5D6" w14:textId="77777777" w:rsidTr="006320DE">
        <w:trPr>
          <w:jc w:val="center"/>
        </w:trPr>
        <w:tc>
          <w:tcPr>
            <w:tcW w:w="1265" w:type="dxa"/>
            <w:shd w:val="clear" w:color="auto" w:fill="auto"/>
            <w:vAlign w:val="center"/>
          </w:tcPr>
          <w:p w14:paraId="25743DE0" w14:textId="77777777" w:rsidR="00383C89" w:rsidRPr="00167707" w:rsidRDefault="00383C89" w:rsidP="00435924">
            <w:pPr>
              <w:pStyle w:val="IOPText"/>
              <w:ind w:firstLine="0"/>
              <w:rPr>
                <w:rFonts w:asciiTheme="minorHAnsi" w:hAnsiTheme="minorHAnsi" w:cstheme="minorHAnsi"/>
                <w:sz w:val="24"/>
                <w:szCs w:val="24"/>
                <w:lang w:bidi="en-US"/>
              </w:rPr>
            </w:pPr>
            <w:proofErr w:type="spellStart"/>
            <w:r w:rsidRPr="00167707">
              <w:rPr>
                <w:rFonts w:asciiTheme="minorHAnsi" w:hAnsiTheme="minorHAnsi" w:cstheme="minorHAnsi"/>
                <w:sz w:val="24"/>
                <w:szCs w:val="24"/>
                <w:lang w:bidi="en-US"/>
              </w:rPr>
              <w:t>Grünperga</w:t>
            </w:r>
            <w:proofErr w:type="spellEnd"/>
          </w:p>
        </w:tc>
        <w:tc>
          <w:tcPr>
            <w:tcW w:w="1678" w:type="dxa"/>
            <w:shd w:val="clear" w:color="auto" w:fill="auto"/>
            <w:vAlign w:val="center"/>
          </w:tcPr>
          <w:p w14:paraId="77767B8F"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PG 90</w:t>
            </w:r>
          </w:p>
        </w:tc>
        <w:tc>
          <w:tcPr>
            <w:tcW w:w="955" w:type="dxa"/>
            <w:shd w:val="clear" w:color="auto" w:fill="auto"/>
            <w:vAlign w:val="center"/>
          </w:tcPr>
          <w:p w14:paraId="176F1E34" w14:textId="77777777" w:rsidR="00383C89" w:rsidRPr="00167707" w:rsidRDefault="00383C89" w:rsidP="00435924">
            <w:pPr>
              <w:pStyle w:val="IOPText"/>
              <w:ind w:hanging="52"/>
              <w:rPr>
                <w:rFonts w:asciiTheme="minorHAnsi" w:hAnsiTheme="minorHAnsi" w:cstheme="minorHAnsi"/>
                <w:sz w:val="24"/>
                <w:szCs w:val="24"/>
                <w:lang w:bidi="en-US"/>
              </w:rPr>
            </w:pPr>
            <w:r w:rsidRPr="00167707">
              <w:rPr>
                <w:rFonts w:asciiTheme="minorHAnsi" w:hAnsiTheme="minorHAnsi" w:cstheme="minorHAnsi"/>
                <w:sz w:val="24"/>
                <w:szCs w:val="24"/>
                <w:lang w:bidi="en-US"/>
              </w:rPr>
              <w:t>555 ± 93</w:t>
            </w:r>
          </w:p>
        </w:tc>
        <w:tc>
          <w:tcPr>
            <w:tcW w:w="1111" w:type="dxa"/>
            <w:shd w:val="clear" w:color="auto" w:fill="auto"/>
            <w:vAlign w:val="center"/>
          </w:tcPr>
          <w:p w14:paraId="1CE6711B"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126,2±16,4</w:t>
            </w:r>
          </w:p>
        </w:tc>
      </w:tr>
      <w:tr w:rsidR="00167707" w:rsidRPr="00167707" w14:paraId="787CCFAE" w14:textId="77777777" w:rsidTr="006320DE">
        <w:trPr>
          <w:jc w:val="center"/>
        </w:trPr>
        <w:tc>
          <w:tcPr>
            <w:tcW w:w="1265" w:type="dxa"/>
            <w:shd w:val="clear" w:color="auto" w:fill="auto"/>
            <w:vAlign w:val="center"/>
          </w:tcPr>
          <w:p w14:paraId="11B71218" w14:textId="77777777" w:rsidR="00383C89" w:rsidRPr="00167707" w:rsidRDefault="00383C89" w:rsidP="00435924">
            <w:pPr>
              <w:pStyle w:val="IOPText"/>
              <w:ind w:firstLine="0"/>
              <w:rPr>
                <w:rFonts w:asciiTheme="minorHAnsi" w:hAnsiTheme="minorHAnsi" w:cstheme="minorHAnsi"/>
                <w:sz w:val="24"/>
                <w:szCs w:val="24"/>
                <w:lang w:bidi="en-US"/>
              </w:rPr>
            </w:pPr>
            <w:proofErr w:type="spellStart"/>
            <w:r w:rsidRPr="00167707">
              <w:rPr>
                <w:rFonts w:asciiTheme="minorHAnsi" w:hAnsiTheme="minorHAnsi" w:cstheme="minorHAnsi"/>
                <w:sz w:val="24"/>
                <w:szCs w:val="24"/>
                <w:lang w:bidi="en-US"/>
              </w:rPr>
              <w:t>Grünperga</w:t>
            </w:r>
            <w:proofErr w:type="spellEnd"/>
          </w:p>
        </w:tc>
        <w:tc>
          <w:tcPr>
            <w:tcW w:w="1678" w:type="dxa"/>
            <w:shd w:val="clear" w:color="auto" w:fill="auto"/>
            <w:vAlign w:val="center"/>
          </w:tcPr>
          <w:p w14:paraId="373DE3E8"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val="en-US" w:bidi="en-US"/>
              </w:rPr>
              <w:t>*</w:t>
            </w:r>
            <w:r w:rsidRPr="00167707">
              <w:rPr>
                <w:rFonts w:asciiTheme="minorHAnsi" w:hAnsiTheme="minorHAnsi" w:cstheme="minorHAnsi"/>
                <w:sz w:val="24"/>
                <w:szCs w:val="24"/>
                <w:lang w:bidi="en-US"/>
              </w:rPr>
              <w:t>Coated PG 80</w:t>
            </w:r>
          </w:p>
        </w:tc>
        <w:tc>
          <w:tcPr>
            <w:tcW w:w="955" w:type="dxa"/>
            <w:shd w:val="clear" w:color="auto" w:fill="auto"/>
            <w:vAlign w:val="center"/>
          </w:tcPr>
          <w:p w14:paraId="5C5D162B" w14:textId="77777777" w:rsidR="00383C89" w:rsidRPr="00167707" w:rsidRDefault="00383C89" w:rsidP="00435924">
            <w:pPr>
              <w:pStyle w:val="IOPText"/>
              <w:ind w:hanging="52"/>
              <w:rPr>
                <w:rFonts w:asciiTheme="minorHAnsi" w:hAnsiTheme="minorHAnsi" w:cstheme="minorHAnsi"/>
                <w:sz w:val="24"/>
                <w:szCs w:val="24"/>
                <w:lang w:bidi="en-US"/>
              </w:rPr>
            </w:pPr>
            <w:r w:rsidRPr="00167707">
              <w:rPr>
                <w:rFonts w:asciiTheme="minorHAnsi" w:hAnsiTheme="minorHAnsi" w:cstheme="minorHAnsi"/>
                <w:sz w:val="24"/>
                <w:szCs w:val="24"/>
                <w:lang w:bidi="en-US"/>
              </w:rPr>
              <w:t>951± 24</w:t>
            </w:r>
          </w:p>
        </w:tc>
        <w:tc>
          <w:tcPr>
            <w:tcW w:w="1111" w:type="dxa"/>
            <w:shd w:val="clear" w:color="auto" w:fill="auto"/>
            <w:vAlign w:val="center"/>
          </w:tcPr>
          <w:p w14:paraId="7A28561F"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26,4± 6.4</w:t>
            </w:r>
          </w:p>
        </w:tc>
      </w:tr>
      <w:tr w:rsidR="00167707" w:rsidRPr="00167707" w14:paraId="5265D62F" w14:textId="77777777" w:rsidTr="006320DE">
        <w:trPr>
          <w:jc w:val="center"/>
        </w:trPr>
        <w:tc>
          <w:tcPr>
            <w:tcW w:w="1265" w:type="dxa"/>
            <w:shd w:val="clear" w:color="auto" w:fill="auto"/>
            <w:vAlign w:val="center"/>
          </w:tcPr>
          <w:p w14:paraId="6738401E"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Koehler Paper Group</w:t>
            </w:r>
          </w:p>
        </w:tc>
        <w:tc>
          <w:tcPr>
            <w:tcW w:w="1678" w:type="dxa"/>
            <w:shd w:val="clear" w:color="auto" w:fill="auto"/>
            <w:vAlign w:val="center"/>
          </w:tcPr>
          <w:p w14:paraId="7400AD1D"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Koehler Type A</w:t>
            </w:r>
          </w:p>
        </w:tc>
        <w:tc>
          <w:tcPr>
            <w:tcW w:w="955" w:type="dxa"/>
            <w:shd w:val="clear" w:color="auto" w:fill="auto"/>
            <w:vAlign w:val="center"/>
          </w:tcPr>
          <w:p w14:paraId="58FE3927" w14:textId="77777777" w:rsidR="00383C89" w:rsidRPr="00167707" w:rsidRDefault="00383C89" w:rsidP="00435924">
            <w:pPr>
              <w:pStyle w:val="IOPText"/>
              <w:ind w:hanging="52"/>
              <w:rPr>
                <w:rFonts w:asciiTheme="minorHAnsi" w:hAnsiTheme="minorHAnsi" w:cstheme="minorHAnsi"/>
                <w:sz w:val="24"/>
                <w:szCs w:val="24"/>
                <w:lang w:bidi="en-US"/>
              </w:rPr>
            </w:pPr>
            <w:r w:rsidRPr="00167707">
              <w:rPr>
                <w:rFonts w:asciiTheme="minorHAnsi" w:hAnsiTheme="minorHAnsi" w:cstheme="minorHAnsi"/>
                <w:sz w:val="24"/>
                <w:szCs w:val="24"/>
                <w:lang w:bidi="en-US"/>
              </w:rPr>
              <w:t>945 ± 36</w:t>
            </w:r>
          </w:p>
        </w:tc>
        <w:tc>
          <w:tcPr>
            <w:tcW w:w="1111" w:type="dxa"/>
            <w:shd w:val="clear" w:color="auto" w:fill="auto"/>
            <w:vAlign w:val="center"/>
          </w:tcPr>
          <w:p w14:paraId="2BE384AE"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6366,4</w:t>
            </w:r>
          </w:p>
        </w:tc>
      </w:tr>
      <w:tr w:rsidR="00167707" w:rsidRPr="00167707" w14:paraId="38DFD47A" w14:textId="77777777" w:rsidTr="006320DE">
        <w:trPr>
          <w:jc w:val="center"/>
        </w:trPr>
        <w:tc>
          <w:tcPr>
            <w:tcW w:w="1265" w:type="dxa"/>
            <w:shd w:val="clear" w:color="auto" w:fill="auto"/>
            <w:vAlign w:val="center"/>
          </w:tcPr>
          <w:p w14:paraId="27D6B426"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Koehler Paper Group</w:t>
            </w:r>
          </w:p>
        </w:tc>
        <w:tc>
          <w:tcPr>
            <w:tcW w:w="1678" w:type="dxa"/>
            <w:shd w:val="clear" w:color="auto" w:fill="auto"/>
            <w:vAlign w:val="center"/>
          </w:tcPr>
          <w:p w14:paraId="72C9DEEF"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Koehler Type B</w:t>
            </w:r>
          </w:p>
        </w:tc>
        <w:tc>
          <w:tcPr>
            <w:tcW w:w="955" w:type="dxa"/>
            <w:shd w:val="clear" w:color="auto" w:fill="auto"/>
            <w:vAlign w:val="center"/>
          </w:tcPr>
          <w:p w14:paraId="457A5B74" w14:textId="77777777" w:rsidR="00383C89" w:rsidRPr="00167707" w:rsidRDefault="00383C89" w:rsidP="00435924">
            <w:pPr>
              <w:pStyle w:val="IOPText"/>
              <w:ind w:hanging="52"/>
              <w:rPr>
                <w:rFonts w:asciiTheme="minorHAnsi" w:hAnsiTheme="minorHAnsi" w:cstheme="minorHAnsi"/>
                <w:sz w:val="24"/>
                <w:szCs w:val="24"/>
                <w:lang w:bidi="en-US"/>
              </w:rPr>
            </w:pPr>
            <w:r w:rsidRPr="00167707">
              <w:rPr>
                <w:rFonts w:asciiTheme="minorHAnsi" w:hAnsiTheme="minorHAnsi" w:cstheme="minorHAnsi"/>
                <w:sz w:val="24"/>
                <w:szCs w:val="24"/>
                <w:lang w:bidi="en-US"/>
              </w:rPr>
              <w:t>735 ± 57</w:t>
            </w:r>
          </w:p>
        </w:tc>
        <w:tc>
          <w:tcPr>
            <w:tcW w:w="1111" w:type="dxa"/>
            <w:shd w:val="clear" w:color="auto" w:fill="auto"/>
            <w:vAlign w:val="center"/>
          </w:tcPr>
          <w:p w14:paraId="021348E3"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4090,3</w:t>
            </w:r>
          </w:p>
        </w:tc>
      </w:tr>
      <w:tr w:rsidR="00167707" w:rsidRPr="00167707" w14:paraId="718DDE92" w14:textId="77777777" w:rsidTr="006320DE">
        <w:trPr>
          <w:jc w:val="center"/>
        </w:trPr>
        <w:tc>
          <w:tcPr>
            <w:tcW w:w="1265" w:type="dxa"/>
            <w:shd w:val="clear" w:color="auto" w:fill="auto"/>
            <w:vAlign w:val="center"/>
          </w:tcPr>
          <w:p w14:paraId="7DE72602"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Koehler Paper Group</w:t>
            </w:r>
          </w:p>
        </w:tc>
        <w:tc>
          <w:tcPr>
            <w:tcW w:w="1678" w:type="dxa"/>
            <w:shd w:val="clear" w:color="auto" w:fill="auto"/>
            <w:vAlign w:val="center"/>
          </w:tcPr>
          <w:p w14:paraId="27AA1BD4"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val="en-US" w:bidi="en-US"/>
              </w:rPr>
              <w:t>*</w:t>
            </w:r>
            <w:r w:rsidRPr="00167707">
              <w:rPr>
                <w:rFonts w:asciiTheme="minorHAnsi" w:hAnsiTheme="minorHAnsi" w:cstheme="minorHAnsi"/>
                <w:sz w:val="24"/>
                <w:szCs w:val="24"/>
                <w:lang w:bidi="en-US"/>
              </w:rPr>
              <w:t>Coated Koehler Type B</w:t>
            </w:r>
          </w:p>
        </w:tc>
        <w:tc>
          <w:tcPr>
            <w:tcW w:w="955" w:type="dxa"/>
            <w:shd w:val="clear" w:color="auto" w:fill="auto"/>
            <w:vAlign w:val="center"/>
          </w:tcPr>
          <w:p w14:paraId="43FA6CA8" w14:textId="77777777" w:rsidR="00383C89" w:rsidRPr="00167707" w:rsidRDefault="00383C89" w:rsidP="00435924">
            <w:pPr>
              <w:pStyle w:val="IOPText"/>
              <w:ind w:hanging="52"/>
              <w:rPr>
                <w:rFonts w:asciiTheme="minorHAnsi" w:hAnsiTheme="minorHAnsi" w:cstheme="minorHAnsi"/>
                <w:sz w:val="24"/>
                <w:szCs w:val="24"/>
                <w:lang w:bidi="en-US"/>
              </w:rPr>
            </w:pPr>
            <w:r w:rsidRPr="00167707">
              <w:rPr>
                <w:rFonts w:asciiTheme="minorHAnsi" w:hAnsiTheme="minorHAnsi" w:cstheme="minorHAnsi"/>
                <w:sz w:val="24"/>
                <w:szCs w:val="24"/>
                <w:lang w:bidi="en-US"/>
              </w:rPr>
              <w:t>790 ± 10</w:t>
            </w:r>
          </w:p>
        </w:tc>
        <w:tc>
          <w:tcPr>
            <w:tcW w:w="1111" w:type="dxa"/>
            <w:shd w:val="clear" w:color="auto" w:fill="auto"/>
            <w:vAlign w:val="center"/>
          </w:tcPr>
          <w:p w14:paraId="79273E4C"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2,4±</w:t>
            </w:r>
            <w:r w:rsidRPr="00167707">
              <w:rPr>
                <w:rFonts w:asciiTheme="minorHAnsi" w:hAnsiTheme="minorHAnsi" w:cstheme="minorHAnsi"/>
                <w:sz w:val="24"/>
                <w:szCs w:val="24"/>
              </w:rPr>
              <w:t xml:space="preserve"> </w:t>
            </w:r>
            <w:r w:rsidRPr="00167707">
              <w:rPr>
                <w:rFonts w:asciiTheme="minorHAnsi" w:hAnsiTheme="minorHAnsi" w:cstheme="minorHAnsi"/>
                <w:sz w:val="24"/>
                <w:szCs w:val="24"/>
                <w:lang w:bidi="en-US"/>
              </w:rPr>
              <w:t>0,41</w:t>
            </w:r>
          </w:p>
        </w:tc>
      </w:tr>
      <w:tr w:rsidR="00167707" w:rsidRPr="00167707" w14:paraId="0ED41E2D" w14:textId="77777777" w:rsidTr="006320DE">
        <w:trPr>
          <w:jc w:val="center"/>
        </w:trPr>
        <w:tc>
          <w:tcPr>
            <w:tcW w:w="1265" w:type="dxa"/>
            <w:shd w:val="clear" w:color="auto" w:fill="auto"/>
            <w:vAlign w:val="center"/>
          </w:tcPr>
          <w:p w14:paraId="6AA075B5"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Koehler Paper Group</w:t>
            </w:r>
          </w:p>
        </w:tc>
        <w:tc>
          <w:tcPr>
            <w:tcW w:w="1678" w:type="dxa"/>
            <w:shd w:val="clear" w:color="auto" w:fill="auto"/>
            <w:vAlign w:val="center"/>
          </w:tcPr>
          <w:p w14:paraId="28D08589"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val="en-US" w:bidi="en-US"/>
              </w:rPr>
              <w:t>*</w:t>
            </w:r>
            <w:r w:rsidRPr="00167707">
              <w:rPr>
                <w:rFonts w:asciiTheme="minorHAnsi" w:hAnsiTheme="minorHAnsi" w:cstheme="minorHAnsi"/>
                <w:sz w:val="24"/>
                <w:szCs w:val="24"/>
                <w:lang w:bidi="en-US"/>
              </w:rPr>
              <w:t>Coated Koehler Type E</w:t>
            </w:r>
          </w:p>
        </w:tc>
        <w:tc>
          <w:tcPr>
            <w:tcW w:w="955" w:type="dxa"/>
            <w:shd w:val="clear" w:color="auto" w:fill="auto"/>
            <w:vAlign w:val="center"/>
          </w:tcPr>
          <w:p w14:paraId="629F9802" w14:textId="77777777" w:rsidR="00383C89" w:rsidRPr="00167707" w:rsidRDefault="00383C89" w:rsidP="00435924">
            <w:pPr>
              <w:pStyle w:val="IOPText"/>
              <w:ind w:hanging="52"/>
              <w:rPr>
                <w:rFonts w:asciiTheme="minorHAnsi" w:hAnsiTheme="minorHAnsi" w:cstheme="minorHAnsi"/>
                <w:sz w:val="24"/>
                <w:szCs w:val="24"/>
                <w:lang w:bidi="en-US"/>
              </w:rPr>
            </w:pPr>
            <w:r w:rsidRPr="00167707">
              <w:rPr>
                <w:rFonts w:asciiTheme="minorHAnsi" w:hAnsiTheme="minorHAnsi" w:cstheme="minorHAnsi"/>
                <w:sz w:val="24"/>
                <w:szCs w:val="24"/>
                <w:lang w:bidi="en-US"/>
              </w:rPr>
              <w:t>551 ± 9</w:t>
            </w:r>
          </w:p>
        </w:tc>
        <w:tc>
          <w:tcPr>
            <w:tcW w:w="1111" w:type="dxa"/>
            <w:shd w:val="clear" w:color="auto" w:fill="auto"/>
            <w:vAlign w:val="center"/>
          </w:tcPr>
          <w:p w14:paraId="1F976A42"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368.5±</w:t>
            </w:r>
            <w:r w:rsidRPr="00167707">
              <w:rPr>
                <w:rFonts w:asciiTheme="minorHAnsi" w:hAnsiTheme="minorHAnsi" w:cstheme="minorHAnsi"/>
                <w:sz w:val="24"/>
                <w:szCs w:val="24"/>
              </w:rPr>
              <w:t xml:space="preserve"> </w:t>
            </w:r>
            <w:r w:rsidRPr="00167707">
              <w:rPr>
                <w:rFonts w:asciiTheme="minorHAnsi" w:hAnsiTheme="minorHAnsi" w:cstheme="minorHAnsi"/>
                <w:sz w:val="24"/>
                <w:szCs w:val="24"/>
                <w:lang w:bidi="en-US"/>
              </w:rPr>
              <w:t>53,5</w:t>
            </w:r>
          </w:p>
        </w:tc>
      </w:tr>
      <w:tr w:rsidR="00167707" w:rsidRPr="00167707" w14:paraId="6C6E0C5F" w14:textId="77777777" w:rsidTr="006320DE">
        <w:trPr>
          <w:jc w:val="center"/>
        </w:trPr>
        <w:tc>
          <w:tcPr>
            <w:tcW w:w="1265" w:type="dxa"/>
            <w:shd w:val="clear" w:color="auto" w:fill="auto"/>
            <w:vAlign w:val="center"/>
          </w:tcPr>
          <w:p w14:paraId="7A9660A9"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Felix-</w:t>
            </w:r>
            <w:proofErr w:type="spellStart"/>
            <w:r w:rsidRPr="00167707">
              <w:rPr>
                <w:rFonts w:asciiTheme="minorHAnsi" w:hAnsiTheme="minorHAnsi" w:cstheme="minorHAnsi"/>
                <w:sz w:val="24"/>
                <w:szCs w:val="24"/>
                <w:lang w:bidi="en-US"/>
              </w:rPr>
              <w:t>Schoeller</w:t>
            </w:r>
            <w:proofErr w:type="spellEnd"/>
          </w:p>
        </w:tc>
        <w:tc>
          <w:tcPr>
            <w:tcW w:w="1678" w:type="dxa"/>
            <w:shd w:val="clear" w:color="auto" w:fill="auto"/>
            <w:vAlign w:val="center"/>
          </w:tcPr>
          <w:p w14:paraId="76073C10"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Scholler 2</w:t>
            </w:r>
          </w:p>
        </w:tc>
        <w:tc>
          <w:tcPr>
            <w:tcW w:w="955" w:type="dxa"/>
            <w:shd w:val="clear" w:color="auto" w:fill="auto"/>
            <w:vAlign w:val="center"/>
          </w:tcPr>
          <w:p w14:paraId="0E9817A5" w14:textId="77777777" w:rsidR="00383C89" w:rsidRPr="00167707" w:rsidRDefault="00383C89" w:rsidP="00435924">
            <w:pPr>
              <w:pStyle w:val="IOPText"/>
              <w:ind w:hanging="52"/>
              <w:rPr>
                <w:rFonts w:asciiTheme="minorHAnsi" w:hAnsiTheme="minorHAnsi" w:cstheme="minorHAnsi"/>
                <w:sz w:val="24"/>
                <w:szCs w:val="24"/>
                <w:lang w:bidi="en-US"/>
              </w:rPr>
            </w:pPr>
            <w:r w:rsidRPr="00167707">
              <w:rPr>
                <w:rFonts w:asciiTheme="minorHAnsi" w:hAnsiTheme="minorHAnsi" w:cstheme="minorHAnsi"/>
                <w:sz w:val="24"/>
                <w:szCs w:val="24"/>
                <w:lang w:bidi="en-US"/>
              </w:rPr>
              <w:t>129 ± 20</w:t>
            </w:r>
          </w:p>
        </w:tc>
        <w:tc>
          <w:tcPr>
            <w:tcW w:w="1111" w:type="dxa"/>
            <w:shd w:val="clear" w:color="auto" w:fill="auto"/>
            <w:vAlign w:val="center"/>
          </w:tcPr>
          <w:p w14:paraId="7BCFC2B8"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18,6</w:t>
            </w:r>
            <w:r w:rsidRPr="00167707">
              <w:rPr>
                <w:rFonts w:asciiTheme="minorHAnsi" w:hAnsiTheme="minorHAnsi" w:cstheme="minorHAnsi"/>
                <w:sz w:val="24"/>
                <w:szCs w:val="24"/>
              </w:rPr>
              <w:t>±8,4</w:t>
            </w:r>
          </w:p>
        </w:tc>
      </w:tr>
      <w:tr w:rsidR="00167707" w:rsidRPr="00167707" w14:paraId="7FF07DF8" w14:textId="77777777" w:rsidTr="006320DE">
        <w:trPr>
          <w:jc w:val="center"/>
        </w:trPr>
        <w:tc>
          <w:tcPr>
            <w:tcW w:w="1265" w:type="dxa"/>
            <w:shd w:val="clear" w:color="auto" w:fill="auto"/>
            <w:vAlign w:val="center"/>
          </w:tcPr>
          <w:p w14:paraId="54DD7858"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Sappi</w:t>
            </w:r>
          </w:p>
        </w:tc>
        <w:tc>
          <w:tcPr>
            <w:tcW w:w="1678" w:type="dxa"/>
            <w:shd w:val="clear" w:color="auto" w:fill="auto"/>
            <w:vAlign w:val="center"/>
          </w:tcPr>
          <w:p w14:paraId="4F5EAE18"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 xml:space="preserve">Algo </w:t>
            </w:r>
            <w:proofErr w:type="spellStart"/>
            <w:r w:rsidRPr="00167707">
              <w:rPr>
                <w:rFonts w:asciiTheme="minorHAnsi" w:hAnsiTheme="minorHAnsi" w:cstheme="minorHAnsi"/>
                <w:sz w:val="24"/>
                <w:szCs w:val="24"/>
                <w:lang w:bidi="en-US"/>
              </w:rPr>
              <w:t>Baress</w:t>
            </w:r>
            <w:proofErr w:type="spellEnd"/>
          </w:p>
        </w:tc>
        <w:tc>
          <w:tcPr>
            <w:tcW w:w="955" w:type="dxa"/>
            <w:shd w:val="clear" w:color="auto" w:fill="auto"/>
            <w:vAlign w:val="center"/>
          </w:tcPr>
          <w:p w14:paraId="7E49BEA8" w14:textId="77777777" w:rsidR="00383C89" w:rsidRPr="00167707" w:rsidRDefault="00383C89" w:rsidP="00435924">
            <w:pPr>
              <w:pStyle w:val="IOPText"/>
              <w:ind w:hanging="52"/>
              <w:rPr>
                <w:rFonts w:asciiTheme="minorHAnsi" w:hAnsiTheme="minorHAnsi" w:cstheme="minorHAnsi"/>
                <w:sz w:val="24"/>
                <w:szCs w:val="24"/>
                <w:lang w:bidi="en-US"/>
              </w:rPr>
            </w:pPr>
            <w:r w:rsidRPr="00167707">
              <w:rPr>
                <w:rFonts w:asciiTheme="minorHAnsi" w:hAnsiTheme="minorHAnsi" w:cstheme="minorHAnsi"/>
                <w:sz w:val="24"/>
                <w:szCs w:val="24"/>
              </w:rPr>
              <w:t>404 ± 103</w:t>
            </w:r>
          </w:p>
        </w:tc>
        <w:tc>
          <w:tcPr>
            <w:tcW w:w="1111" w:type="dxa"/>
            <w:shd w:val="clear" w:color="auto" w:fill="auto"/>
            <w:vAlign w:val="center"/>
          </w:tcPr>
          <w:p w14:paraId="6E244178" w14:textId="77777777" w:rsidR="00383C89" w:rsidRPr="00167707" w:rsidRDefault="00383C89" w:rsidP="00435924">
            <w:pPr>
              <w:pStyle w:val="IOPText"/>
              <w:ind w:firstLine="0"/>
              <w:rPr>
                <w:rFonts w:asciiTheme="minorHAnsi" w:hAnsiTheme="minorHAnsi" w:cstheme="minorHAnsi"/>
                <w:sz w:val="24"/>
                <w:szCs w:val="24"/>
              </w:rPr>
            </w:pPr>
            <w:r w:rsidRPr="00167707">
              <w:rPr>
                <w:rFonts w:asciiTheme="minorHAnsi" w:hAnsiTheme="minorHAnsi" w:cstheme="minorHAnsi"/>
                <w:sz w:val="24"/>
                <w:szCs w:val="24"/>
              </w:rPr>
              <w:t>24,7±4,5</w:t>
            </w:r>
          </w:p>
        </w:tc>
      </w:tr>
      <w:tr w:rsidR="00167707" w:rsidRPr="00167707" w14:paraId="70E2D0ED" w14:textId="77777777" w:rsidTr="006320DE">
        <w:trPr>
          <w:jc w:val="center"/>
        </w:trPr>
        <w:tc>
          <w:tcPr>
            <w:tcW w:w="1265" w:type="dxa"/>
            <w:shd w:val="clear" w:color="auto" w:fill="auto"/>
            <w:vAlign w:val="center"/>
          </w:tcPr>
          <w:p w14:paraId="481D8A28"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Sappi</w:t>
            </w:r>
          </w:p>
        </w:tc>
        <w:tc>
          <w:tcPr>
            <w:tcW w:w="1678" w:type="dxa"/>
            <w:shd w:val="clear" w:color="auto" w:fill="auto"/>
            <w:vAlign w:val="center"/>
          </w:tcPr>
          <w:p w14:paraId="3049EC23" w14:textId="77777777" w:rsidR="00383C89" w:rsidRPr="00167707" w:rsidRDefault="00383C89" w:rsidP="00435924">
            <w:pPr>
              <w:pStyle w:val="IOPText"/>
              <w:ind w:firstLine="0"/>
              <w:rPr>
                <w:rFonts w:asciiTheme="minorHAnsi" w:hAnsiTheme="minorHAnsi" w:cstheme="minorHAnsi"/>
                <w:sz w:val="24"/>
                <w:szCs w:val="24"/>
                <w:lang w:bidi="en-US"/>
              </w:rPr>
            </w:pPr>
            <w:r w:rsidRPr="00167707">
              <w:rPr>
                <w:rFonts w:asciiTheme="minorHAnsi" w:hAnsiTheme="minorHAnsi" w:cstheme="minorHAnsi"/>
                <w:sz w:val="24"/>
                <w:szCs w:val="24"/>
                <w:lang w:bidi="en-US"/>
              </w:rPr>
              <w:t>Parade Label A</w:t>
            </w:r>
          </w:p>
        </w:tc>
        <w:tc>
          <w:tcPr>
            <w:tcW w:w="955" w:type="dxa"/>
            <w:shd w:val="clear" w:color="auto" w:fill="auto"/>
            <w:vAlign w:val="center"/>
          </w:tcPr>
          <w:p w14:paraId="1EF4B8C2" w14:textId="77777777" w:rsidR="00383C89" w:rsidRPr="00167707" w:rsidRDefault="00383C89" w:rsidP="00435924">
            <w:pPr>
              <w:pStyle w:val="IOPText"/>
              <w:ind w:hanging="52"/>
              <w:rPr>
                <w:rFonts w:asciiTheme="minorHAnsi" w:hAnsiTheme="minorHAnsi" w:cstheme="minorHAnsi"/>
                <w:sz w:val="24"/>
                <w:szCs w:val="24"/>
              </w:rPr>
            </w:pPr>
            <w:r w:rsidRPr="00167707">
              <w:rPr>
                <w:rFonts w:asciiTheme="minorHAnsi" w:hAnsiTheme="minorHAnsi" w:cstheme="minorHAnsi"/>
                <w:sz w:val="24"/>
                <w:szCs w:val="24"/>
              </w:rPr>
              <w:t>314,6 ± 65,7</w:t>
            </w:r>
          </w:p>
        </w:tc>
        <w:tc>
          <w:tcPr>
            <w:tcW w:w="1111" w:type="dxa"/>
            <w:shd w:val="clear" w:color="auto" w:fill="auto"/>
            <w:vAlign w:val="center"/>
          </w:tcPr>
          <w:p w14:paraId="2D60AD3D" w14:textId="77777777" w:rsidR="00383C89" w:rsidRPr="00167707" w:rsidRDefault="00383C89" w:rsidP="00435924">
            <w:pPr>
              <w:pStyle w:val="IOPText"/>
              <w:ind w:firstLine="0"/>
              <w:rPr>
                <w:rFonts w:asciiTheme="minorHAnsi" w:hAnsiTheme="minorHAnsi" w:cstheme="minorHAnsi"/>
                <w:sz w:val="24"/>
                <w:szCs w:val="24"/>
              </w:rPr>
            </w:pPr>
            <w:r w:rsidRPr="00167707">
              <w:rPr>
                <w:rFonts w:asciiTheme="minorHAnsi" w:hAnsiTheme="minorHAnsi" w:cstheme="minorHAnsi"/>
                <w:sz w:val="24"/>
                <w:szCs w:val="24"/>
              </w:rPr>
              <w:t>1480,2 ± 44,2</w:t>
            </w:r>
          </w:p>
        </w:tc>
      </w:tr>
    </w:tbl>
    <w:p w14:paraId="48761726"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*Coated with PVOH (polyvinyl alcohol) – done at IVLV, DE</w:t>
      </w:r>
    </w:p>
    <w:p w14:paraId="7562DACD" w14:textId="77777777" w:rsidR="00383C89" w:rsidRPr="00167707" w:rsidRDefault="00383C89" w:rsidP="00435924">
      <w:pPr>
        <w:pStyle w:val="IOPText"/>
        <w:rPr>
          <w:rFonts w:asciiTheme="minorHAnsi" w:hAnsiTheme="minorHAnsi" w:cstheme="minorHAnsi"/>
          <w:sz w:val="24"/>
          <w:szCs w:val="24"/>
          <w:lang w:val="en-US" w:bidi="en-US"/>
        </w:rPr>
      </w:pPr>
    </w:p>
    <w:p w14:paraId="6C70EE0B"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xml:space="preserve">According to Table 5, there is no correlation between the paper surface roughness and the sheet resistance values as also reported by </w:t>
      </w:r>
      <w:r w:rsidRPr="00167707">
        <w:rPr>
          <w:rFonts w:asciiTheme="minorHAnsi" w:hAnsiTheme="minorHAnsi" w:cstheme="minorHAnsi"/>
          <w:sz w:val="24"/>
          <w:szCs w:val="24"/>
          <w:lang w:val="en-US" w:bidi="en-US"/>
        </w:rPr>
        <w:fldChar w:fldCharType="begin" w:fldLock="1"/>
      </w:r>
      <w:r w:rsidRPr="00167707">
        <w:rPr>
          <w:rFonts w:asciiTheme="minorHAnsi" w:hAnsiTheme="minorHAnsi" w:cstheme="minorHAnsi"/>
          <w:sz w:val="24"/>
          <w:szCs w:val="24"/>
          <w:lang w:val="en-US" w:bidi="en-US"/>
        </w:rPr>
        <w:instrText>ADDIN CSL_CITATION {"citationItems":[{"id":"ITEM-1","itemData":{"ISSN":"1996-1944","author":[{"dropping-particle":"","family":"Machiels","given":"Jarne","non-dropping-particle":"","parse-names":false,"suffix":""},{"dropping-particle":"","family":"Appeltans","given":"Raf","non-dropping-particle":"","parse-names":false,"suffix":""},{"dropping-particle":"","family":"Bauer","given":"Dieter Klaus","non-dropping-particle":"","parse-names":false,"suffix":""},{"dropping-particle":"","family":"Segers","given":"Elien","non-dropping-particle":"","parse-names":false,"suffix":""},{"dropping-particle":"","family":"Henckens","given":"Zander","non-dropping-particle":"","parse-names":false,"suffix":""},{"dropping-particle":"","family":"Rompaey","given":"Wouter","non-dropping-particle":"Van","parse-names":false,"suffix":""},{"dropping-particle":"","family":"Adons","given":"Dimitri","non-dropping-particle":"","parse-names":false,"suffix":""},{"dropping-particle":"","family":"Peeters","given":"Roos","non-dropping-particle":"","parse-names":false,"suffix":""},{"dropping-particle":"","family":"Geiβler","given":"Marie","non-dropping-particle":"","parse-names":false,"suffix":""},{"dropping-particle":"","family":"Kuehnoel","given":"Katrin","non-dropping-particle":"","parse-names":false,"suffix":""}],"container-title":"Materials","id":"ITEM-1","issue":"19","issued":{"date-parts":[["2021"]]},"page":"5500","publisher":"MDPI","title":"Screen Printed Antennas on Fiber-Based Substrates for Sustainable HF RFID Assisted E-Fulfilment Smart Packaging","type":"article-journal","volume":"14"},"uris":["http://www.mendeley.com/documents/?uuid=ead46611-41ea-4944-a854-29a92ab60ade"]}],"mendeley":{"formattedCitation":"[21]","plainTextFormattedCitation":"[21]","previouslyFormattedCitation":"[21]"},"properties":{"noteIndex":0},"schema":"https://github.com/citation-style-language/schema/raw/master/csl-citation.json"}</w:instrText>
      </w:r>
      <w:r w:rsidRPr="00167707">
        <w:rPr>
          <w:rFonts w:asciiTheme="minorHAnsi" w:hAnsiTheme="minorHAnsi" w:cstheme="minorHAnsi"/>
          <w:sz w:val="24"/>
          <w:szCs w:val="24"/>
          <w:lang w:val="en-US" w:bidi="en-US"/>
        </w:rPr>
        <w:fldChar w:fldCharType="separate"/>
      </w:r>
      <w:r w:rsidRPr="00167707">
        <w:rPr>
          <w:rFonts w:asciiTheme="minorHAnsi" w:hAnsiTheme="minorHAnsi" w:cstheme="minorHAnsi"/>
          <w:noProof/>
          <w:sz w:val="24"/>
          <w:szCs w:val="24"/>
          <w:lang w:val="en-US" w:bidi="en-US"/>
        </w:rPr>
        <w:t>[21]</w:t>
      </w:r>
      <w:r w:rsidRPr="00167707">
        <w:rPr>
          <w:rFonts w:asciiTheme="minorHAnsi" w:hAnsiTheme="minorHAnsi" w:cstheme="minorHAnsi"/>
          <w:sz w:val="24"/>
          <w:szCs w:val="24"/>
          <w:lang w:val="en-US" w:bidi="en-US"/>
        </w:rPr>
        <w:fldChar w:fldCharType="end"/>
      </w:r>
      <w:r w:rsidRPr="00167707">
        <w:rPr>
          <w:rFonts w:asciiTheme="minorHAnsi" w:hAnsiTheme="minorHAnsi" w:cstheme="minorHAnsi"/>
          <w:sz w:val="24"/>
          <w:szCs w:val="24"/>
          <w:lang w:val="en-US" w:bidi="en-US"/>
        </w:rPr>
        <w:t>. In general, rough surfaces can cause discontinuation of the print and thus decrease the electrical conductivity.</w:t>
      </w:r>
      <w:r w:rsidRPr="00167707">
        <w:rPr>
          <w:rFonts w:asciiTheme="minorHAnsi" w:hAnsiTheme="minorHAnsi" w:cstheme="minorHAnsi"/>
          <w:sz w:val="24"/>
          <w:szCs w:val="24"/>
        </w:rPr>
        <w:t xml:space="preserve"> </w:t>
      </w:r>
      <w:r w:rsidRPr="00167707">
        <w:rPr>
          <w:rFonts w:asciiTheme="minorHAnsi" w:hAnsiTheme="minorHAnsi" w:cstheme="minorHAnsi"/>
          <w:sz w:val="24"/>
          <w:szCs w:val="24"/>
          <w:lang w:val="en-US" w:bidi="en-US"/>
        </w:rPr>
        <w:t xml:space="preserve">It is still recommended to use smooth surfaces in the field of printed electronics on paper substrates </w:t>
      </w:r>
      <w:r w:rsidRPr="00167707">
        <w:rPr>
          <w:rFonts w:asciiTheme="minorHAnsi" w:hAnsiTheme="minorHAnsi" w:cstheme="minorHAnsi"/>
          <w:sz w:val="24"/>
          <w:szCs w:val="24"/>
          <w:lang w:val="en-US" w:bidi="en-US"/>
        </w:rPr>
        <w:fldChar w:fldCharType="begin" w:fldLock="1"/>
      </w:r>
      <w:r w:rsidRPr="00167707">
        <w:rPr>
          <w:rFonts w:asciiTheme="minorHAnsi" w:hAnsiTheme="minorHAnsi" w:cstheme="minorHAnsi"/>
          <w:sz w:val="24"/>
          <w:szCs w:val="24"/>
          <w:lang w:val="en-US" w:bidi="en-US"/>
        </w:rPr>
        <w:instrText>ADDIN CSL_CITATION {"citationItems":[{"id":"ITEM-1","itemData":{"DOI":"10.1021/ie202807v","ISSN":"0888-5885","author":[{"dropping-particle":"","family":"Ihalainen","given":"Petri","non-dropping-particle":"","parse-names":false,"suffix":""},{"dropping-particle":"","family":"Määttänen","given":"Anni","non-dropping-particle":"","parse-names":false,"suffix":""},{"dropping-particle":"","family":"Järnström","given":"Joakim","non-dropping-particle":"","parse-names":false,"suffix":""},{"dropping-particle":"","family":"Tobjörk","given":"Daniel","non-dropping-particle":"","parse-names":false,"suffix":""},{"dropping-particle":"","family":"Österbacka","given":"Ronald","non-dropping-particle":"","parse-names":false,"suffix":""},{"dropping-particle":"","family":"Peltonen","given":"Jouko","non-dropping-particle":"","parse-names":false,"suffix":""}],"container-title":"Industrial &amp; Engineering Chemistry Research","id":"ITEM-1","issue":"17","issued":{"date-parts":[["2012","5","2"]]},"note":"doi: 10.1021/ie202807v","page":"6025-6036","publisher":"American Chemical Society","title":"Influence of Surface Properties of Coated Papers on Printed Electronics","type":"article-journal","volume":"51"},"uris":["http://www.mendeley.com/documents/?uuid=0623ebad-9c75-480d-8167-450e2e12b6a8"]},{"id":"ITEM-2","itemData":{"DOI":"10.1002/adma.201004692","ISSN":"09359648","PMID":"21433116","abstract":"Paper is ubiquitous in everyday life and a truly low-cost substrate. The use of paper substrates could be extended even further, if electronic applications would be applied next to or below the printed graphics. However, applying electronics on paper is challenging. The paper surface is not only very rough compared to plastics, but is also porous. While this is detrimental for most electronic devices manufactured directly onto paper substrates, there are also approaches that are compatible with the rough and absorptive paper surface. In this review, recent advances and possibilities of these approaches are evaluated and the limitations of paper electronics are discussed. Copyright © 2011 WILEY-VCH Verlag GmbH &amp; Co. KGaA, Weinheim.","author":[{"dropping-particle":"","family":"Tobjörk","given":"Daniel","non-dropping-particle":"","parse-names":false,"suffix":""},{"dropping-particle":"","family":"Österbacka","given":"Ronald","non-dropping-particle":"","parse-names":false,"suffix":""}],"container-title":"Advanced Materials","id":"ITEM-2","issue":"17","issued":{"date-parts":[["2011","5","3"]]},"page":"1935-1961","title":"Paper electronics","type":"article","volume":"23"},"uris":["http://www.mendeley.com/documents/?uuid=9cb23e43-43cf-3201-9ce1-fdcbc858d168"]},{"id":"ITEM-3","itemData":{"ISSN":"1996-1944","author":[{"dropping-particle":"","family":"Machiels","given":"Jarne","non-dropping-particle":"","parse-names":false,"suffix":""},{"dropping-particle":"","family":"Appeltans","given":"Raf","non-dropping-particle":"","parse-names":false,"suffix":""},{"dropping-particle":"","family":"Bauer","given":"Dieter Klaus","non-dropping-particle":"","parse-names":false,"suffix":""},{"dropping-particle":"","family":"Segers","given":"Elien","non-dropping-particle":"","parse-names":false,"suffix":""},{"dropping-particle":"","family":"Henckens","given":"Zander","non-dropping-particle":"","parse-names":false,"suffix":""},{"dropping-particle":"","family":"Rompaey","given":"Wouter","non-dropping-particle":"Van","parse-names":false,"suffix":""},{"dropping-particle":"","family":"Adons","given":"Dimitri","non-dropping-particle":"","parse-names":false,"suffix":""},{"dropping-particle":"","family":"Peeters","given":"Roos","non-dropping-particle":"","parse-names":false,"suffix":""},{"dropping-particle":"","family":"Geiβler","given":"Marie","non-dropping-particle":"","parse-names":false,"suffix":""},{"dropping-particle":"","family":"Kuehnoel","given":"Katrin","non-dropping-particle":"","parse-names":false,"suffix":""}],"container-title":"Materials","id":"ITEM-3","issue":"19","issued":{"date-parts":[["2021"]]},"page":"5500","publisher":"MDPI","title":"Screen Printed Antennas on Fiber-Based Substrates for Sustainable HF RFID Assisted E-Fulfilment Smart Packaging","type":"article-journal","volume":"14"},"uris":["http://www.mendeley.com/documents/?uuid=ead46611-41ea-4944-a854-29a92ab60ade"]}],"mendeley":{"formattedCitation":"[8], [21], [48]","plainTextFormattedCitation":"[8], [21], [48]","previouslyFormattedCitation":"[8], [21], [48]"},"properties":{"noteIndex":0},"schema":"https://github.com/citation-style-language/schema/raw/master/csl-citation.json"}</w:instrText>
      </w:r>
      <w:r w:rsidRPr="00167707">
        <w:rPr>
          <w:rFonts w:asciiTheme="minorHAnsi" w:hAnsiTheme="minorHAnsi" w:cstheme="minorHAnsi"/>
          <w:sz w:val="24"/>
          <w:szCs w:val="24"/>
          <w:lang w:val="en-US" w:bidi="en-US"/>
        </w:rPr>
        <w:fldChar w:fldCharType="separate"/>
      </w:r>
      <w:r w:rsidRPr="00167707">
        <w:rPr>
          <w:rFonts w:asciiTheme="minorHAnsi" w:hAnsiTheme="minorHAnsi" w:cstheme="minorHAnsi"/>
          <w:noProof/>
          <w:sz w:val="24"/>
          <w:szCs w:val="24"/>
          <w:lang w:val="en-US" w:bidi="en-US"/>
        </w:rPr>
        <w:t>[8], [21], [48]</w:t>
      </w:r>
      <w:r w:rsidRPr="00167707">
        <w:rPr>
          <w:rFonts w:asciiTheme="minorHAnsi" w:hAnsiTheme="minorHAnsi" w:cstheme="minorHAnsi"/>
          <w:sz w:val="24"/>
          <w:szCs w:val="24"/>
          <w:lang w:val="en-US" w:bidi="en-US"/>
        </w:rPr>
        <w:fldChar w:fldCharType="end"/>
      </w:r>
      <w:r w:rsidRPr="00167707">
        <w:rPr>
          <w:rFonts w:asciiTheme="minorHAnsi" w:hAnsiTheme="minorHAnsi" w:cstheme="minorHAnsi"/>
          <w:sz w:val="24"/>
          <w:szCs w:val="24"/>
          <w:lang w:val="en-US" w:bidi="en-US"/>
        </w:rPr>
        <w:t>.</w:t>
      </w:r>
    </w:p>
    <w:p w14:paraId="43691AB3"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After re-recording the electrical resistance using a 2WR multimeter of the printed samples prepared for the stress tests, there is no major change in the electrical resistance before and after the stress tests. A negligible increase (in tens of mΩ) in resistance value was observed in a few cases which can be ignored. This is evidence that the sintered printed patterns can clearly withstand the stress performed over the chosen substrate without affecting the electrical performance of the printed pattern. The results recordings are not included in this paper as it will be intend for other study.</w:t>
      </w:r>
    </w:p>
    <w:p w14:paraId="323224DD" w14:textId="77777777" w:rsidR="00383C89" w:rsidRPr="00167707" w:rsidRDefault="00383C89" w:rsidP="00435924">
      <w:pPr>
        <w:pStyle w:val="IOPH2"/>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3.2 Limitations in paper selection</w:t>
      </w:r>
    </w:p>
    <w:p w14:paraId="48BCF1F9"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Curling and deformation of the antennas printed on the paper were observed when they were exposed to</w:t>
      </w:r>
      <w:r w:rsidRPr="00167707">
        <w:rPr>
          <w:rFonts w:asciiTheme="minorHAnsi" w:hAnsiTheme="minorHAnsi" w:cstheme="minorHAnsi"/>
          <w:sz w:val="24"/>
          <w:szCs w:val="24"/>
        </w:rPr>
        <w:t xml:space="preserve"> the </w:t>
      </w:r>
      <w:r w:rsidRPr="00167707">
        <w:rPr>
          <w:rFonts w:asciiTheme="minorHAnsi" w:hAnsiTheme="minorHAnsi" w:cstheme="minorHAnsi"/>
          <w:sz w:val="24"/>
          <w:szCs w:val="24"/>
          <w:lang w:val="en-US" w:bidi="en-US"/>
        </w:rPr>
        <w:t xml:space="preserve">curing step at high temperatures (&gt;=150°C).  It reflects the presence of moisture gradient across the surface from the warmest zone to the coolest zone to facilitate evaporation at the coolest surface. The variation of moisture content causes local shrinkage of fibre in this cooler zone, creating the curling effect towards this ‘lower’ temperature region of the substrate </w:t>
      </w:r>
      <w:r w:rsidRPr="00167707">
        <w:rPr>
          <w:rFonts w:asciiTheme="minorHAnsi" w:hAnsiTheme="minorHAnsi" w:cstheme="minorHAnsi"/>
          <w:sz w:val="24"/>
          <w:szCs w:val="24"/>
          <w:lang w:val="en-US" w:bidi="en-US"/>
        </w:rPr>
        <w:fldChar w:fldCharType="begin" w:fldLock="1"/>
      </w:r>
      <w:r w:rsidRPr="00167707">
        <w:rPr>
          <w:rFonts w:asciiTheme="minorHAnsi" w:hAnsiTheme="minorHAnsi" w:cstheme="minorHAnsi"/>
          <w:sz w:val="24"/>
          <w:szCs w:val="24"/>
          <w:lang w:val="en-US" w:bidi="en-US"/>
        </w:rPr>
        <w:instrText>ADDIN CSL_CITATION {"citationItems":[{"id":"ITEM-1","itemData":{"DOI":"10.1007/s10570-017-1347-1","ISSN":"1572882X","abstract":"Paper curls in printers should be prevented since they cause paper jams and degradation of printing quality. Moisture transport due to high temperature in the fuser nip of a printer is one of main reasons for paper curls. In order to predict and control the paper curls, it is therefore essential to understand the mechanisms of heat and moisture transport in paper. In this paper, we derived a coupled heat and moisture transport model and applied it to the situation where a paper sheet moves between two rollers having different temperatures in a fuser nip. A series of simulations were carried out with varying parameters related to the characteristics of printer paper, the environment, and paper/environment interfaces. The simulation results provided a deep understanding of the moisture transport mechanisms and identified several key variables affecting changes of moisture profiles as a function of time. The time-dependent moisture contents data will be fed into a mechanical model to obtain the quantitative amount of the nip curl.","author":[{"dropping-particle":"","family":"Lee","given":"Seungjun","non-dropping-particle":"","parse-names":false,"suffix":""},{"dropping-particle":"","family":"Yoon","given":"Gil Ho","non-dropping-particle":"","parse-names":false,"suffix":""}],"container-title":"Cellulose","id":"ITEM-1","issue":"8","issued":{"date-parts":[["2017","8","1"]]},"page":"3489-3501","publisher":"Springer Netherlands","title":"Moisture transport in paper passing through the fuser nip of a laser printer","type":"article-journal","volume":"24"},"uris":["http://www.mendeley.com/documents/?uuid=a61497aa-1b0a-387d-8ddb-28714372f970"]}],"mendeley":{"formattedCitation":"[49]","plainTextFormattedCitation":"[49]","previouslyFormattedCitation":"[49]"},"properties":{"noteIndex":0},"schema":"https://github.com/citation-style-language/schema/raw/master/csl-citation.json"}</w:instrText>
      </w:r>
      <w:r w:rsidRPr="00167707">
        <w:rPr>
          <w:rFonts w:asciiTheme="minorHAnsi" w:hAnsiTheme="minorHAnsi" w:cstheme="minorHAnsi"/>
          <w:sz w:val="24"/>
          <w:szCs w:val="24"/>
          <w:lang w:val="en-US" w:bidi="en-US"/>
        </w:rPr>
        <w:fldChar w:fldCharType="separate"/>
      </w:r>
      <w:r w:rsidRPr="00167707">
        <w:rPr>
          <w:rFonts w:asciiTheme="minorHAnsi" w:hAnsiTheme="minorHAnsi" w:cstheme="minorHAnsi"/>
          <w:noProof/>
          <w:sz w:val="24"/>
          <w:szCs w:val="24"/>
          <w:lang w:val="en-US" w:bidi="en-US"/>
        </w:rPr>
        <w:t>[49]</w:t>
      </w:r>
      <w:r w:rsidRPr="00167707">
        <w:rPr>
          <w:rFonts w:asciiTheme="minorHAnsi" w:hAnsiTheme="minorHAnsi" w:cstheme="minorHAnsi"/>
          <w:sz w:val="24"/>
          <w:szCs w:val="24"/>
          <w:lang w:val="en-US"/>
        </w:rPr>
        <w:fldChar w:fldCharType="end"/>
      </w:r>
      <w:r w:rsidRPr="00167707">
        <w:rPr>
          <w:rFonts w:asciiTheme="minorHAnsi" w:hAnsiTheme="minorHAnsi" w:cstheme="minorHAnsi"/>
          <w:sz w:val="24"/>
          <w:szCs w:val="24"/>
          <w:lang w:val="en-US" w:bidi="en-US"/>
        </w:rPr>
        <w:t xml:space="preserve">. This issue was resolved by increasing the sintering time to 180 minutes with a reduction in the sintering temperature to ~120 °C. This new reduced temperature is still favorable for the successful sintering of the </w:t>
      </w:r>
      <w:proofErr w:type="spellStart"/>
      <w:r w:rsidRPr="00167707">
        <w:rPr>
          <w:rFonts w:asciiTheme="minorHAnsi" w:hAnsiTheme="minorHAnsi" w:cstheme="minorHAnsi"/>
          <w:sz w:val="24"/>
          <w:szCs w:val="24"/>
          <w:lang w:val="en-US" w:bidi="en-US"/>
        </w:rPr>
        <w:t>AgNPs</w:t>
      </w:r>
      <w:proofErr w:type="spellEnd"/>
      <w:r w:rsidRPr="00167707">
        <w:rPr>
          <w:rFonts w:asciiTheme="minorHAnsi" w:hAnsiTheme="minorHAnsi" w:cstheme="minorHAnsi"/>
          <w:sz w:val="24"/>
          <w:szCs w:val="24"/>
          <w:lang w:val="en-US" w:bidi="en-US"/>
        </w:rPr>
        <w:t xml:space="preserve"> ink. In Figure 4, clear curling, thermal degradation, delamination, and peeling of printed tracks were observed in some of the paper substrates. It undoubtedly reveals the lack of adhesion of the ink on the paper substrates which leads to the delamination of the printed ink after the thermal sintering process. Furthermore, crack formulation can be seen which facilitates failure of any printed pattern because of no conductivity across the printed pattern. Some of the smooth papers were eliminated despite being smooth due to delamination, adhesion issues, curling, and thermal degradation issues. </w:t>
      </w:r>
    </w:p>
    <w:p w14:paraId="139BC66F"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xml:space="preserve">Due to this reason, paper substrates were discarded as the potential substrate for antenna printing and other applications. An alternative sintering process like NIR (Near InfraRed) can be used as it can sinter in less time which reduces the printed sample temperature; thus avoiding thermal degradation </w:t>
      </w:r>
      <w:r w:rsidRPr="00167707">
        <w:rPr>
          <w:rFonts w:asciiTheme="minorHAnsi" w:hAnsiTheme="minorHAnsi" w:cstheme="minorHAnsi"/>
          <w:sz w:val="24"/>
          <w:szCs w:val="24"/>
          <w:lang w:val="en-US" w:bidi="en-US"/>
        </w:rPr>
        <w:fldChar w:fldCharType="begin" w:fldLock="1"/>
      </w:r>
      <w:r w:rsidRPr="00167707">
        <w:rPr>
          <w:rFonts w:asciiTheme="minorHAnsi" w:hAnsiTheme="minorHAnsi" w:cstheme="minorHAnsi"/>
          <w:sz w:val="24"/>
          <w:szCs w:val="24"/>
          <w:lang w:val="en-US" w:bidi="en-US"/>
        </w:rPr>
        <w:instrText>ADDIN CSL_CITATION {"citationItems":[{"id":"ITEM-1","itemData":{"DOI":"10.3390/nano10050892","ISBN":"2079-4991","abstract":"The field of printed electronics is rapidly evolving, producing low cost applications with enhanced performances with transparent, stretchable properties and higher reliability. Due to the versatility of printed electronics, industry can consider the implementation of electronics in a way which was never possible before. However, a post-processing step to achieve conductive structures&amp;mdash;known as sintering&amp;mdash;limits the production ease and speed of printed electronics. This study addresses the issues related to fast sintering without scarifying important properties such as conductivity and surface roughness. A drop-on-demand inkjet printer is employed to deposit silver nanoparticle-based inks. The post-processing time of these inks is reduced by replacing the conventional oven sintering procedure with the state-of-the-art method, named near-infrared sintering. By doing so, the post-processing time shortens from 30&amp;ndash;60 min to 6&amp;ndash;8 s. Furthermore, the maximum substrate temperature during sintering is reduced from 200 &amp;deg;C to 120 &amp;deg;C. Based on the results of this study, one can conclude that near-infrared sintering is a ready-to-industrialize post-processing method for the production of printed electronics, capable of sintering inks at high speed, low temperature and with low complexity. Furthermore, it becomes clear that ink optimization plays an important role in processing inkjet printable inks, especially after being near-infrared sintered.","author":[{"dropping-particle":"","family":"Reenaers","given":"Dieter","non-dropping-particle":"","parse-names":false,"suffix":""},{"dropping-particle":"","family":"Marchal","given":"Wouter","non-dropping-particle":"","parse-names":false,"suffix":""},{"dropping-particle":"","family":"Biesmans","given":"Ianto","non-dropping-particle":"","parse-names":false,"suffix":""},{"dropping-particle":"","family":"Nivelle","given":"Philippe","non-dropping-particle":"","parse-names":false,"suffix":""},{"dropping-particle":"","family":"D’Haen","given":"Jan","non-dropping-particle":"","parse-names":false,"suffix":""},{"dropping-particle":"","family":"Deferme","given":"Wim","non-dropping-particle":"","parse-names":false,"suffix":""}],"container-title":"Nanomaterials","id":"ITEM-1","issue":"5","issued":{"date-parts":[["2020"]]},"title":"Layer Morphology and Ink Compatibility of Silver Nanoparticle Inkjet Inks for Near-Infrared Sintering","type":"article","volume":"10"},"uris":["http://www.mendeley.com/documents/?uuid=1c158360-95a7-4f7e-b29e-de5e6d7d2984"]}],"mendeley":{"formattedCitation":"[50]","plainTextFormattedCitation":"[50]","previouslyFormattedCitation":"[50]"},"properties":{"noteIndex":0},"schema":"https://github.com/citation-style-language/schema/raw/master/csl-citation.json"}</w:instrText>
      </w:r>
      <w:r w:rsidRPr="00167707">
        <w:rPr>
          <w:rFonts w:asciiTheme="minorHAnsi" w:hAnsiTheme="minorHAnsi" w:cstheme="minorHAnsi"/>
          <w:sz w:val="24"/>
          <w:szCs w:val="24"/>
          <w:lang w:val="en-US" w:bidi="en-US"/>
        </w:rPr>
        <w:fldChar w:fldCharType="separate"/>
      </w:r>
      <w:r w:rsidRPr="00167707">
        <w:rPr>
          <w:rFonts w:asciiTheme="minorHAnsi" w:hAnsiTheme="minorHAnsi" w:cstheme="minorHAnsi"/>
          <w:noProof/>
          <w:sz w:val="24"/>
          <w:szCs w:val="24"/>
          <w:lang w:val="en-US" w:bidi="en-US"/>
        </w:rPr>
        <w:t>[50]</w:t>
      </w:r>
      <w:r w:rsidRPr="00167707">
        <w:rPr>
          <w:rFonts w:asciiTheme="minorHAnsi" w:hAnsiTheme="minorHAnsi" w:cstheme="minorHAnsi"/>
          <w:sz w:val="24"/>
          <w:szCs w:val="24"/>
          <w:lang w:val="en-US" w:bidi="en-US"/>
        </w:rPr>
        <w:fldChar w:fldCharType="end"/>
      </w:r>
      <w:r w:rsidRPr="00167707">
        <w:rPr>
          <w:rFonts w:asciiTheme="minorHAnsi" w:hAnsiTheme="minorHAnsi" w:cstheme="minorHAnsi"/>
          <w:sz w:val="24"/>
          <w:szCs w:val="24"/>
          <w:lang w:val="en-US" w:bidi="en-US"/>
        </w:rPr>
        <w:t>.</w:t>
      </w:r>
    </w:p>
    <w:p w14:paraId="5A185628" w14:textId="77777777" w:rsidR="00383C89" w:rsidRPr="00167707" w:rsidRDefault="00383C89" w:rsidP="00435924">
      <w:pPr>
        <w:pStyle w:val="IOPText"/>
        <w:rPr>
          <w:rFonts w:asciiTheme="minorHAnsi" w:hAnsiTheme="minorHAnsi" w:cstheme="minorHAnsi"/>
          <w:sz w:val="24"/>
          <w:szCs w:val="24"/>
          <w:lang w:val="en-US" w:bidi="en-US"/>
        </w:rPr>
      </w:pPr>
    </w:p>
    <w:p w14:paraId="72AE2175" w14:textId="4E4C2173" w:rsidR="00383C89" w:rsidRPr="00167707" w:rsidRDefault="00383C89" w:rsidP="00435924">
      <w:pPr>
        <w:pStyle w:val="IOPText"/>
        <w:rPr>
          <w:rFonts w:asciiTheme="minorHAnsi" w:hAnsiTheme="minorHAnsi" w:cstheme="minorHAnsi"/>
          <w:sz w:val="24"/>
          <w:szCs w:val="24"/>
          <w:lang w:val="en-US"/>
        </w:rPr>
      </w:pPr>
      <w:r w:rsidRPr="00167707">
        <w:rPr>
          <w:rFonts w:asciiTheme="minorHAnsi" w:hAnsiTheme="minorHAnsi" w:cstheme="minorHAnsi"/>
          <w:noProof/>
          <w:sz w:val="24"/>
          <w:szCs w:val="24"/>
          <w:lang w:val="en-US"/>
        </w:rPr>
        <w:drawing>
          <wp:inline distT="0" distB="0" distL="0" distR="0" wp14:anchorId="1279A321" wp14:editId="1402E65C">
            <wp:extent cx="2998470" cy="22631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b="3519"/>
                    <a:stretch>
                      <a:fillRect/>
                    </a:stretch>
                  </pic:blipFill>
                  <pic:spPr bwMode="auto">
                    <a:xfrm>
                      <a:off x="0" y="0"/>
                      <a:ext cx="2998470" cy="2263140"/>
                    </a:xfrm>
                    <a:prstGeom prst="rect">
                      <a:avLst/>
                    </a:prstGeom>
                    <a:noFill/>
                  </pic:spPr>
                </pic:pic>
              </a:graphicData>
            </a:graphic>
          </wp:inline>
        </w:drawing>
      </w:r>
      <w:r w:rsidRPr="00167707">
        <w:rPr>
          <w:rFonts w:asciiTheme="minorHAnsi" w:hAnsiTheme="minorHAnsi" w:cstheme="minorHAnsi"/>
          <w:b/>
          <w:bCs/>
          <w:sz w:val="24"/>
          <w:szCs w:val="24"/>
          <w:lang w:val="en-US" w:bidi="en-US"/>
        </w:rPr>
        <w:t xml:space="preserve">Figure </w:t>
      </w:r>
      <w:r w:rsidRPr="00167707">
        <w:rPr>
          <w:rFonts w:asciiTheme="minorHAnsi" w:hAnsiTheme="minorHAnsi" w:cstheme="minorHAnsi"/>
          <w:b/>
          <w:bCs/>
          <w:sz w:val="24"/>
          <w:szCs w:val="24"/>
          <w:lang w:val="en-US" w:bidi="en-US"/>
        </w:rPr>
        <w:fldChar w:fldCharType="begin"/>
      </w:r>
      <w:r w:rsidRPr="00167707">
        <w:rPr>
          <w:rFonts w:asciiTheme="minorHAnsi" w:hAnsiTheme="minorHAnsi" w:cstheme="minorHAnsi"/>
          <w:b/>
          <w:bCs/>
          <w:sz w:val="24"/>
          <w:szCs w:val="24"/>
          <w:lang w:val="en-US" w:bidi="en-US"/>
        </w:rPr>
        <w:instrText xml:space="preserve"> SEQ Figure \* ARABIC </w:instrText>
      </w:r>
      <w:r w:rsidRPr="00167707">
        <w:rPr>
          <w:rFonts w:asciiTheme="minorHAnsi" w:hAnsiTheme="minorHAnsi" w:cstheme="minorHAnsi"/>
          <w:b/>
          <w:bCs/>
          <w:sz w:val="24"/>
          <w:szCs w:val="24"/>
          <w:lang w:val="en-US" w:bidi="en-US"/>
        </w:rPr>
        <w:fldChar w:fldCharType="separate"/>
      </w:r>
      <w:r w:rsidRPr="00167707">
        <w:rPr>
          <w:rFonts w:asciiTheme="minorHAnsi" w:hAnsiTheme="minorHAnsi" w:cstheme="minorHAnsi"/>
          <w:b/>
          <w:bCs/>
          <w:noProof/>
          <w:sz w:val="24"/>
          <w:szCs w:val="24"/>
          <w:lang w:val="en-US" w:bidi="en-US"/>
        </w:rPr>
        <w:t>4</w:t>
      </w:r>
      <w:r w:rsidRPr="00167707">
        <w:rPr>
          <w:rFonts w:asciiTheme="minorHAnsi" w:hAnsiTheme="minorHAnsi" w:cstheme="minorHAnsi"/>
          <w:b/>
          <w:bCs/>
          <w:sz w:val="24"/>
          <w:szCs w:val="24"/>
          <w:lang w:val="en-US"/>
        </w:rPr>
        <w:fldChar w:fldCharType="end"/>
      </w:r>
      <w:r w:rsidRPr="00167707">
        <w:rPr>
          <w:rFonts w:asciiTheme="minorHAnsi" w:hAnsiTheme="minorHAnsi" w:cstheme="minorHAnsi"/>
          <w:sz w:val="24"/>
          <w:szCs w:val="24"/>
          <w:lang w:val="en-US" w:bidi="en-US"/>
        </w:rPr>
        <w:t>. Curling, thermal degradation and peeling of printed tracks observed upon different set of fibre-based substrates.</w:t>
      </w:r>
    </w:p>
    <w:p w14:paraId="1D46790C" w14:textId="77777777" w:rsidR="00383C89" w:rsidRPr="00167707" w:rsidRDefault="00383C89" w:rsidP="00435924">
      <w:pPr>
        <w:pStyle w:val="IOPH2"/>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xml:space="preserve">3.3 Ink-substrate </w:t>
      </w:r>
      <w:ins w:id="21" w:author="Eleonora Ferraris" w:date="2021-03-07T21:05:00Z">
        <w:r w:rsidRPr="00167707">
          <w:rPr>
            <w:rFonts w:asciiTheme="minorHAnsi" w:hAnsiTheme="minorHAnsi" w:cstheme="minorHAnsi"/>
            <w:sz w:val="24"/>
            <w:szCs w:val="24"/>
            <w:lang w:val="en-US" w:bidi="en-US"/>
          </w:rPr>
          <w:t>interaction-</w:t>
        </w:r>
      </w:ins>
      <w:del w:id="22" w:author="Eleonora Ferraris" w:date="2021-03-07T21:05:00Z">
        <w:r w:rsidRPr="00167707" w:rsidDel="00A4072F">
          <w:rPr>
            <w:rFonts w:asciiTheme="minorHAnsi" w:hAnsiTheme="minorHAnsi" w:cstheme="minorHAnsi"/>
            <w:sz w:val="24"/>
            <w:szCs w:val="24"/>
            <w:lang w:val="en-US" w:bidi="en-US"/>
          </w:rPr>
          <w:delText>mechanism</w:delText>
        </w:r>
      </w:del>
      <w:del w:id="23" w:author="Eleonora Ferraris" w:date="2021-03-05T22:16:00Z">
        <w:r w:rsidRPr="00167707" w:rsidDel="00FC2EA6">
          <w:rPr>
            <w:rFonts w:asciiTheme="minorHAnsi" w:hAnsiTheme="minorHAnsi" w:cstheme="minorHAnsi"/>
            <w:sz w:val="24"/>
            <w:szCs w:val="24"/>
            <w:lang w:val="en-US" w:bidi="en-US"/>
          </w:rPr>
          <w:delText>s</w:delText>
        </w:r>
      </w:del>
      <w:del w:id="24" w:author="Eleonora Ferraris" w:date="2021-03-07T21:05:00Z">
        <w:r w:rsidRPr="00167707" w:rsidDel="00A4072F">
          <w:rPr>
            <w:rFonts w:asciiTheme="minorHAnsi" w:hAnsiTheme="minorHAnsi" w:cstheme="minorHAnsi"/>
            <w:sz w:val="24"/>
            <w:szCs w:val="24"/>
            <w:lang w:val="en-US" w:bidi="en-US"/>
          </w:rPr>
          <w:delText xml:space="preserve"> – </w:delText>
        </w:r>
      </w:del>
      <w:r w:rsidRPr="00167707">
        <w:rPr>
          <w:rFonts w:asciiTheme="minorHAnsi" w:hAnsiTheme="minorHAnsi" w:cstheme="minorHAnsi"/>
          <w:sz w:val="24"/>
          <w:szCs w:val="24"/>
          <w:lang w:val="en-US" w:bidi="en-US"/>
        </w:rPr>
        <w:t xml:space="preserve">cross-section </w:t>
      </w:r>
      <w:ins w:id="25" w:author="Eleonora Ferraris" w:date="2021-03-07T21:05:00Z">
        <w:r w:rsidRPr="00167707">
          <w:rPr>
            <w:rFonts w:asciiTheme="minorHAnsi" w:hAnsiTheme="minorHAnsi" w:cstheme="minorHAnsi"/>
            <w:sz w:val="24"/>
            <w:szCs w:val="24"/>
            <w:lang w:val="en-US" w:bidi="en-US"/>
          </w:rPr>
          <w:t>ins</w:t>
        </w:r>
      </w:ins>
      <w:ins w:id="26" w:author="Eleonora Ferraris" w:date="2021-03-07T21:06:00Z">
        <w:r w:rsidRPr="00167707">
          <w:rPr>
            <w:rFonts w:asciiTheme="minorHAnsi" w:hAnsiTheme="minorHAnsi" w:cstheme="minorHAnsi"/>
            <w:sz w:val="24"/>
            <w:szCs w:val="24"/>
            <w:lang w:val="en-US" w:bidi="en-US"/>
          </w:rPr>
          <w:t>pection</w:t>
        </w:r>
      </w:ins>
    </w:p>
    <w:p w14:paraId="339E786F" w14:textId="77777777" w:rsidR="00383C89" w:rsidRPr="00167707" w:rsidRDefault="00383C89" w:rsidP="00435924">
      <w:pPr>
        <w:pStyle w:val="IOPAbsText"/>
        <w:jc w:val="both"/>
        <w:rPr>
          <w:rFonts w:asciiTheme="minorHAnsi" w:hAnsiTheme="minorHAnsi" w:cstheme="minorHAnsi"/>
          <w:sz w:val="24"/>
          <w:szCs w:val="24"/>
          <w:lang w:val="en-US" w:bidi="en-US"/>
        </w:rPr>
        <w:pPrChange w:id="27" w:author="Eleonora Ferraris" w:date="2021-03-07T21:14:00Z">
          <w:pPr/>
        </w:pPrChange>
      </w:pPr>
      <w:r w:rsidRPr="00167707">
        <w:rPr>
          <w:rFonts w:asciiTheme="minorHAnsi" w:hAnsiTheme="minorHAnsi" w:cstheme="minorHAnsi"/>
          <w:sz w:val="24"/>
          <w:szCs w:val="24"/>
          <w:lang w:val="en-US" w:bidi="en-US"/>
        </w:rPr>
        <w:t>B</w:t>
      </w:r>
      <w:ins w:id="28" w:author="Eleonora Ferraris" w:date="2021-03-07T21:08:00Z">
        <w:r w:rsidRPr="00167707">
          <w:rPr>
            <w:rFonts w:asciiTheme="minorHAnsi" w:hAnsiTheme="minorHAnsi" w:cstheme="minorHAnsi"/>
            <w:sz w:val="24"/>
            <w:szCs w:val="24"/>
            <w:lang w:val="en-US" w:bidi="en-US"/>
          </w:rPr>
          <w:t xml:space="preserve">ased on </w:t>
        </w:r>
      </w:ins>
      <w:ins w:id="29" w:author="Eleonora Ferraris" w:date="2021-03-07T21:27:00Z">
        <w:r w:rsidRPr="00167707">
          <w:rPr>
            <w:rFonts w:asciiTheme="minorHAnsi" w:hAnsiTheme="minorHAnsi" w:cstheme="minorHAnsi"/>
            <w:sz w:val="24"/>
            <w:szCs w:val="24"/>
            <w:lang w:val="en-US" w:bidi="en-US"/>
          </w:rPr>
          <w:t>the results</w:t>
        </w:r>
      </w:ins>
      <w:ins w:id="30" w:author="Eleonora Ferraris" w:date="2021-03-07T21:15:00Z">
        <w:r w:rsidRPr="00167707">
          <w:rPr>
            <w:rFonts w:asciiTheme="minorHAnsi" w:hAnsiTheme="minorHAnsi" w:cstheme="minorHAnsi"/>
            <w:sz w:val="24"/>
            <w:szCs w:val="24"/>
            <w:lang w:val="en-US" w:bidi="en-US"/>
          </w:rPr>
          <w:t xml:space="preserve"> of the</w:t>
        </w:r>
      </w:ins>
      <w:ins w:id="31" w:author="Eleonora Ferraris" w:date="2021-03-07T21:08:00Z">
        <w:r w:rsidRPr="00167707">
          <w:rPr>
            <w:rFonts w:asciiTheme="minorHAnsi" w:hAnsiTheme="minorHAnsi" w:cstheme="minorHAnsi"/>
            <w:sz w:val="24"/>
            <w:szCs w:val="24"/>
            <w:lang w:val="en-US" w:bidi="en-US"/>
          </w:rPr>
          <w:t xml:space="preserve"> electrical </w:t>
        </w:r>
      </w:ins>
      <w:ins w:id="32" w:author="Eleonora Ferraris" w:date="2021-03-07T21:15:00Z">
        <w:r w:rsidRPr="00167707">
          <w:rPr>
            <w:rFonts w:asciiTheme="minorHAnsi" w:hAnsiTheme="minorHAnsi" w:cstheme="minorHAnsi"/>
            <w:sz w:val="24"/>
            <w:szCs w:val="24"/>
            <w:lang w:val="en-US" w:bidi="en-US"/>
          </w:rPr>
          <w:t>performance</w:t>
        </w:r>
      </w:ins>
      <w:ins w:id="33" w:author="Eleonora Ferraris" w:date="2021-03-07T21:08:00Z">
        <w:r w:rsidRPr="00167707">
          <w:rPr>
            <w:rFonts w:asciiTheme="minorHAnsi" w:hAnsiTheme="minorHAnsi" w:cstheme="minorHAnsi"/>
            <w:sz w:val="24"/>
            <w:szCs w:val="24"/>
            <w:lang w:val="en-US" w:bidi="en-US"/>
          </w:rPr>
          <w:t xml:space="preserve"> of </w:t>
        </w:r>
      </w:ins>
      <w:ins w:id="34" w:author="Eleonora Ferraris" w:date="2021-03-07T21:09:00Z">
        <w:r w:rsidRPr="00167707">
          <w:rPr>
            <w:rFonts w:asciiTheme="minorHAnsi" w:hAnsiTheme="minorHAnsi" w:cstheme="minorHAnsi"/>
            <w:sz w:val="24"/>
            <w:szCs w:val="24"/>
            <w:lang w:val="en-US" w:bidi="en-US"/>
          </w:rPr>
          <w:t xml:space="preserve">the interconnects printed in the </w:t>
        </w:r>
      </w:ins>
      <w:ins w:id="35" w:author="Eleonora Ferraris" w:date="2021-03-07T21:15:00Z">
        <w:r w:rsidRPr="00167707">
          <w:rPr>
            <w:rFonts w:asciiTheme="minorHAnsi" w:hAnsiTheme="minorHAnsi" w:cstheme="minorHAnsi"/>
            <w:sz w:val="24"/>
            <w:szCs w:val="24"/>
            <w:lang w:val="en-US" w:bidi="en-US"/>
          </w:rPr>
          <w:t>previous</w:t>
        </w:r>
      </w:ins>
      <w:ins w:id="36" w:author="Eleonora Ferraris" w:date="2021-03-07T21:09:00Z">
        <w:r w:rsidRPr="00167707">
          <w:rPr>
            <w:rFonts w:asciiTheme="minorHAnsi" w:hAnsiTheme="minorHAnsi" w:cstheme="minorHAnsi"/>
            <w:sz w:val="24"/>
            <w:szCs w:val="24"/>
            <w:lang w:val="en-US" w:bidi="en-US"/>
          </w:rPr>
          <w:t xml:space="preserve"> step (3.1</w:t>
        </w:r>
      </w:ins>
      <w:r w:rsidRPr="00167707">
        <w:rPr>
          <w:rFonts w:asciiTheme="minorHAnsi" w:hAnsiTheme="minorHAnsi" w:cstheme="minorHAnsi"/>
          <w:sz w:val="24"/>
          <w:szCs w:val="24"/>
          <w:lang w:val="en-US" w:bidi="en-US"/>
        </w:rPr>
        <w:t xml:space="preserve"> &amp; 3.2</w:t>
      </w:r>
      <w:ins w:id="37" w:author="Eleonora Ferraris" w:date="2021-03-07T21:09:00Z">
        <w:r w:rsidRPr="00167707">
          <w:rPr>
            <w:rFonts w:asciiTheme="minorHAnsi" w:hAnsiTheme="minorHAnsi" w:cstheme="minorHAnsi"/>
            <w:sz w:val="24"/>
            <w:szCs w:val="24"/>
            <w:lang w:val="en-US" w:bidi="en-US"/>
          </w:rPr>
          <w:t xml:space="preserve">), a preselection could be made and </w:t>
        </w:r>
      </w:ins>
      <w:r w:rsidRPr="00167707">
        <w:rPr>
          <w:rFonts w:asciiTheme="minorHAnsi" w:hAnsiTheme="minorHAnsi" w:cstheme="minorHAnsi"/>
          <w:sz w:val="24"/>
          <w:szCs w:val="24"/>
          <w:lang w:val="en-US" w:bidi="en-US"/>
        </w:rPr>
        <w:t>9</w:t>
      </w:r>
      <w:ins w:id="38" w:author="Eleonora Ferraris" w:date="2021-03-07T21:26:00Z">
        <w:r w:rsidRPr="00167707">
          <w:rPr>
            <w:rFonts w:asciiTheme="minorHAnsi" w:hAnsiTheme="minorHAnsi" w:cstheme="minorHAnsi"/>
            <w:sz w:val="24"/>
            <w:szCs w:val="24"/>
            <w:lang w:val="en-US" w:bidi="en-US"/>
          </w:rPr>
          <w:t xml:space="preserve"> out 1</w:t>
        </w:r>
      </w:ins>
      <w:r w:rsidRPr="00167707">
        <w:rPr>
          <w:rFonts w:asciiTheme="minorHAnsi" w:hAnsiTheme="minorHAnsi" w:cstheme="minorHAnsi"/>
          <w:sz w:val="24"/>
          <w:szCs w:val="24"/>
          <w:lang w:val="en-US" w:bidi="en-US"/>
        </w:rPr>
        <w:t>7</w:t>
      </w:r>
      <w:ins w:id="39" w:author="Eleonora Ferraris" w:date="2021-03-07T21:26:00Z">
        <w:r w:rsidRPr="00167707">
          <w:rPr>
            <w:rFonts w:asciiTheme="minorHAnsi" w:hAnsiTheme="minorHAnsi" w:cstheme="minorHAnsi"/>
            <w:sz w:val="24"/>
            <w:szCs w:val="24"/>
            <w:lang w:val="en-US" w:bidi="en-US"/>
          </w:rPr>
          <w:t xml:space="preserve"> </w:t>
        </w:r>
      </w:ins>
      <w:ins w:id="40" w:author="Eleonora Ferraris" w:date="2021-03-07T21:15:00Z">
        <w:r w:rsidRPr="00167707">
          <w:rPr>
            <w:rFonts w:asciiTheme="minorHAnsi" w:hAnsiTheme="minorHAnsi" w:cstheme="minorHAnsi"/>
            <w:sz w:val="24"/>
            <w:szCs w:val="24"/>
            <w:lang w:val="en-US" w:bidi="en-US"/>
          </w:rPr>
          <w:t>pape</w:t>
        </w:r>
      </w:ins>
      <w:ins w:id="41" w:author="Eleonora Ferraris" w:date="2021-03-07T21:18:00Z">
        <w:r w:rsidRPr="00167707">
          <w:rPr>
            <w:rFonts w:asciiTheme="minorHAnsi" w:hAnsiTheme="minorHAnsi" w:cstheme="minorHAnsi"/>
            <w:sz w:val="24"/>
            <w:szCs w:val="24"/>
            <w:lang w:val="en-US" w:bidi="en-US"/>
          </w:rPr>
          <w:t>r</w:t>
        </w:r>
      </w:ins>
      <w:ins w:id="42" w:author="Eleonora Ferraris" w:date="2021-03-07T21:15:00Z">
        <w:r w:rsidRPr="00167707">
          <w:rPr>
            <w:rFonts w:asciiTheme="minorHAnsi" w:hAnsiTheme="minorHAnsi" w:cstheme="minorHAnsi"/>
            <w:sz w:val="24"/>
            <w:szCs w:val="24"/>
            <w:lang w:val="en-US" w:bidi="en-US"/>
          </w:rPr>
          <w:t xml:space="preserve">s were </w:t>
        </w:r>
      </w:ins>
      <w:ins w:id="43" w:author="Eleonora Ferraris" w:date="2021-03-07T21:26:00Z">
        <w:r w:rsidRPr="00167707">
          <w:rPr>
            <w:rFonts w:asciiTheme="minorHAnsi" w:hAnsiTheme="minorHAnsi" w:cstheme="minorHAnsi"/>
            <w:sz w:val="24"/>
            <w:szCs w:val="24"/>
            <w:lang w:val="en-US" w:bidi="en-US"/>
          </w:rPr>
          <w:t>put forward</w:t>
        </w:r>
      </w:ins>
      <w:ins w:id="44" w:author="Eleonora Ferraris" w:date="2021-03-07T21:15:00Z">
        <w:r w:rsidRPr="00167707">
          <w:rPr>
            <w:rFonts w:asciiTheme="minorHAnsi" w:hAnsiTheme="minorHAnsi" w:cstheme="minorHAnsi"/>
            <w:sz w:val="24"/>
            <w:szCs w:val="24"/>
            <w:lang w:val="en-US" w:bidi="en-US"/>
          </w:rPr>
          <w:t xml:space="preserve"> for deeper </w:t>
        </w:r>
      </w:ins>
      <w:ins w:id="45" w:author="Eleonora Ferraris" w:date="2021-03-07T21:16:00Z">
        <w:r w:rsidRPr="00167707">
          <w:rPr>
            <w:rFonts w:asciiTheme="minorHAnsi" w:hAnsiTheme="minorHAnsi" w:cstheme="minorHAnsi"/>
            <w:sz w:val="24"/>
            <w:szCs w:val="24"/>
            <w:lang w:val="en-US" w:bidi="en-US"/>
          </w:rPr>
          <w:t>analyses</w:t>
        </w:r>
      </w:ins>
      <w:ins w:id="46" w:author="Eleonora Ferraris" w:date="2021-03-07T21:15:00Z">
        <w:r w:rsidRPr="00167707">
          <w:rPr>
            <w:rFonts w:asciiTheme="minorHAnsi" w:hAnsiTheme="minorHAnsi" w:cstheme="minorHAnsi"/>
            <w:sz w:val="24"/>
            <w:szCs w:val="24"/>
            <w:lang w:val="en-US" w:bidi="en-US"/>
          </w:rPr>
          <w:t xml:space="preserve"> and testing</w:t>
        </w:r>
      </w:ins>
      <w:r w:rsidRPr="00167707">
        <w:rPr>
          <w:rFonts w:asciiTheme="minorHAnsi" w:hAnsiTheme="minorHAnsi" w:cstheme="minorHAnsi"/>
          <w:sz w:val="24"/>
          <w:szCs w:val="24"/>
          <w:lang w:val="en-US" w:bidi="en-US"/>
        </w:rPr>
        <w:t>.</w:t>
      </w:r>
      <w:ins w:id="47" w:author="Eleonora Ferraris" w:date="2021-03-07T21:15:00Z">
        <w:r w:rsidRPr="00167707">
          <w:rPr>
            <w:rFonts w:asciiTheme="minorHAnsi" w:hAnsiTheme="minorHAnsi" w:cstheme="minorHAnsi"/>
            <w:sz w:val="24"/>
            <w:szCs w:val="24"/>
            <w:lang w:val="en-US" w:bidi="en-US"/>
          </w:rPr>
          <w:t xml:space="preserve"> </w:t>
        </w:r>
      </w:ins>
      <w:ins w:id="48" w:author="Eleonora Ferraris" w:date="2021-03-07T21:16:00Z">
        <w:r w:rsidRPr="00167707">
          <w:rPr>
            <w:rFonts w:asciiTheme="minorHAnsi" w:hAnsiTheme="minorHAnsi" w:cstheme="minorHAnsi"/>
            <w:sz w:val="24"/>
            <w:szCs w:val="24"/>
            <w:lang w:val="en-US" w:bidi="en-US"/>
          </w:rPr>
          <w:t>The</w:t>
        </w:r>
      </w:ins>
      <w:ins w:id="49" w:author="Eleonora Ferraris" w:date="2021-03-07T21:26:00Z">
        <w:r w:rsidRPr="00167707">
          <w:rPr>
            <w:rFonts w:asciiTheme="minorHAnsi" w:hAnsiTheme="minorHAnsi" w:cstheme="minorHAnsi"/>
            <w:sz w:val="24"/>
            <w:szCs w:val="24"/>
            <w:lang w:val="en-US" w:bidi="en-US"/>
          </w:rPr>
          <w:t>s</w:t>
        </w:r>
      </w:ins>
      <w:ins w:id="50" w:author="Eleonora Ferraris" w:date="2021-03-07T21:16:00Z">
        <w:r w:rsidRPr="00167707">
          <w:rPr>
            <w:rFonts w:asciiTheme="minorHAnsi" w:hAnsiTheme="minorHAnsi" w:cstheme="minorHAnsi"/>
            <w:sz w:val="24"/>
            <w:szCs w:val="24"/>
            <w:lang w:val="en-US" w:bidi="en-US"/>
          </w:rPr>
          <w:t xml:space="preserve">e are listed </w:t>
        </w:r>
      </w:ins>
      <w:ins w:id="51" w:author="Eleonora Ferraris" w:date="2021-03-07T21:18:00Z">
        <w:r w:rsidRPr="00167707">
          <w:rPr>
            <w:rFonts w:asciiTheme="minorHAnsi" w:hAnsiTheme="minorHAnsi" w:cstheme="minorHAnsi"/>
            <w:sz w:val="24"/>
            <w:szCs w:val="24"/>
            <w:lang w:val="en-US" w:bidi="en-US"/>
          </w:rPr>
          <w:t xml:space="preserve">as follows: </w:t>
        </w:r>
      </w:ins>
      <w:proofErr w:type="spellStart"/>
      <w:r w:rsidRPr="00167707">
        <w:rPr>
          <w:rFonts w:asciiTheme="minorHAnsi" w:hAnsiTheme="minorHAnsi" w:cstheme="minorHAnsi"/>
          <w:sz w:val="24"/>
          <w:szCs w:val="24"/>
          <w:lang w:val="en-US" w:bidi="en-US"/>
        </w:rPr>
        <w:t>Lumisilk</w:t>
      </w:r>
      <w:proofErr w:type="spellEnd"/>
      <w:r w:rsidRPr="00167707">
        <w:rPr>
          <w:rFonts w:asciiTheme="minorHAnsi" w:hAnsiTheme="minorHAnsi" w:cstheme="minorHAnsi"/>
          <w:sz w:val="24"/>
          <w:szCs w:val="24"/>
          <w:lang w:val="en-US" w:bidi="en-US"/>
        </w:rPr>
        <w:t xml:space="preserve">, </w:t>
      </w:r>
      <w:proofErr w:type="spellStart"/>
      <w:r w:rsidRPr="00167707">
        <w:rPr>
          <w:rFonts w:asciiTheme="minorHAnsi" w:hAnsiTheme="minorHAnsi" w:cstheme="minorHAnsi"/>
          <w:sz w:val="24"/>
          <w:szCs w:val="24"/>
          <w:lang w:val="en-US" w:bidi="en-US"/>
        </w:rPr>
        <w:t>Incada</w:t>
      </w:r>
      <w:proofErr w:type="spellEnd"/>
      <w:r w:rsidRPr="00167707">
        <w:rPr>
          <w:rFonts w:asciiTheme="minorHAnsi" w:hAnsiTheme="minorHAnsi" w:cstheme="minorHAnsi"/>
          <w:sz w:val="24"/>
          <w:szCs w:val="24"/>
          <w:lang w:val="en-US" w:bidi="en-US"/>
        </w:rPr>
        <w:t xml:space="preserve"> Excel, Parade Label A, </w:t>
      </w:r>
      <w:proofErr w:type="spellStart"/>
      <w:r w:rsidRPr="00167707">
        <w:rPr>
          <w:rFonts w:asciiTheme="minorHAnsi" w:hAnsiTheme="minorHAnsi" w:cstheme="minorHAnsi"/>
          <w:sz w:val="24"/>
          <w:szCs w:val="24"/>
          <w:lang w:val="en-US" w:bidi="en-US"/>
        </w:rPr>
        <w:t>p_e</w:t>
      </w:r>
      <w:proofErr w:type="spellEnd"/>
      <w:r w:rsidRPr="00167707">
        <w:rPr>
          <w:rFonts w:asciiTheme="minorHAnsi" w:hAnsiTheme="minorHAnsi" w:cstheme="minorHAnsi"/>
          <w:sz w:val="24"/>
          <w:szCs w:val="24"/>
          <w:lang w:val="en-US" w:bidi="en-US"/>
        </w:rPr>
        <w:t>: smart paper type 2, PG70, PVOH coated PG80, Koehler Type A, B (coated and uncoated)</w:t>
      </w:r>
      <w:ins w:id="52" w:author="Eleonora Ferraris" w:date="2021-03-07T21:18:00Z">
        <w:r w:rsidRPr="00167707">
          <w:rPr>
            <w:rFonts w:asciiTheme="minorHAnsi" w:hAnsiTheme="minorHAnsi" w:cstheme="minorHAnsi"/>
            <w:sz w:val="24"/>
            <w:szCs w:val="24"/>
            <w:lang w:val="en-US" w:bidi="en-US"/>
          </w:rPr>
          <w:t>.</w:t>
        </w:r>
      </w:ins>
      <w:r w:rsidRPr="00167707">
        <w:rPr>
          <w:rFonts w:asciiTheme="minorHAnsi" w:hAnsiTheme="minorHAnsi" w:cstheme="minorHAnsi"/>
          <w:sz w:val="24"/>
          <w:szCs w:val="24"/>
          <w:lang w:val="en-US" w:bidi="en-US"/>
        </w:rPr>
        <w:t xml:space="preserve"> </w:t>
      </w:r>
    </w:p>
    <w:p w14:paraId="617F0134"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Now, a cross-section analysis of the sintered ink on selected 9 different papers was performed by using optical microscopy as explained in Section 2.3.2.</w:t>
      </w:r>
    </w:p>
    <w:p w14:paraId="605E21A6"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xml:space="preserve">Figure 4 (a) &amp; (b) shows the thickness of the four printed layers on different papers. From Figure 4(a), interruptions/ cracks of the printed silver ink on </w:t>
      </w:r>
      <w:proofErr w:type="spellStart"/>
      <w:r w:rsidRPr="00167707">
        <w:rPr>
          <w:rFonts w:asciiTheme="minorHAnsi" w:hAnsiTheme="minorHAnsi" w:cstheme="minorHAnsi"/>
          <w:sz w:val="24"/>
          <w:szCs w:val="24"/>
          <w:lang w:val="en-US" w:bidi="en-US"/>
        </w:rPr>
        <w:t>Incada</w:t>
      </w:r>
      <w:proofErr w:type="spellEnd"/>
      <w:r w:rsidRPr="00167707">
        <w:rPr>
          <w:rFonts w:asciiTheme="minorHAnsi" w:hAnsiTheme="minorHAnsi" w:cstheme="minorHAnsi"/>
          <w:sz w:val="24"/>
          <w:szCs w:val="24"/>
          <w:lang w:val="en-US" w:bidi="en-US"/>
        </w:rPr>
        <w:t xml:space="preserve"> Excel paper can be distinctly observed. This adhesion issue can be due to the absence of the PVOH coating which is present in the Koehler type B. As visible optically, </w:t>
      </w:r>
      <w:proofErr w:type="spellStart"/>
      <w:r w:rsidRPr="00167707">
        <w:rPr>
          <w:rFonts w:asciiTheme="minorHAnsi" w:hAnsiTheme="minorHAnsi" w:cstheme="minorHAnsi"/>
          <w:sz w:val="24"/>
          <w:szCs w:val="24"/>
          <w:lang w:val="en-US" w:bidi="en-US"/>
        </w:rPr>
        <w:t>Incada</w:t>
      </w:r>
      <w:proofErr w:type="spellEnd"/>
      <w:r w:rsidRPr="00167707">
        <w:rPr>
          <w:rFonts w:asciiTheme="minorHAnsi" w:hAnsiTheme="minorHAnsi" w:cstheme="minorHAnsi"/>
          <w:sz w:val="24"/>
          <w:szCs w:val="24"/>
          <w:lang w:val="en-US" w:bidi="en-US"/>
        </w:rPr>
        <w:t xml:space="preserve"> Excel top surface is not homogenous despite having “relatively low” Ra macroscopically (</w:t>
      </w:r>
      <w:r w:rsidRPr="00167707">
        <w:rPr>
          <w:rFonts w:asciiTheme="minorHAnsi" w:hAnsiTheme="minorHAnsi" w:cstheme="minorHAnsi"/>
          <w:sz w:val="24"/>
          <w:szCs w:val="24"/>
          <w:lang w:bidi="en-US"/>
        </w:rPr>
        <w:t>350,9 ± 74,6 nm) than Koehler Type B (622± 9 nm)</w:t>
      </w:r>
      <w:r w:rsidRPr="00167707">
        <w:rPr>
          <w:rFonts w:asciiTheme="minorHAnsi" w:hAnsiTheme="minorHAnsi" w:cstheme="minorHAnsi"/>
          <w:sz w:val="24"/>
          <w:szCs w:val="24"/>
          <w:lang w:val="en-US" w:bidi="en-US"/>
        </w:rPr>
        <w:t xml:space="preserve">. With coating, a uniformly homogenous can be achieved which results in crack-free sintered printed pattern </w:t>
      </w:r>
      <w:r w:rsidRPr="00167707">
        <w:rPr>
          <w:rFonts w:asciiTheme="minorHAnsi" w:hAnsiTheme="minorHAnsi" w:cstheme="minorHAnsi"/>
          <w:sz w:val="24"/>
          <w:szCs w:val="24"/>
          <w:lang w:val="en-US" w:bidi="en-US"/>
        </w:rPr>
        <w:fldChar w:fldCharType="begin" w:fldLock="1"/>
      </w:r>
      <w:r w:rsidRPr="00167707">
        <w:rPr>
          <w:rFonts w:asciiTheme="minorHAnsi" w:hAnsiTheme="minorHAnsi" w:cstheme="minorHAnsi"/>
          <w:sz w:val="24"/>
          <w:szCs w:val="24"/>
          <w:lang w:val="en-US" w:bidi="en-US"/>
        </w:rPr>
        <w:instrText>ADDIN CSL_CITATION {"citationItems":[{"id":"ITEM-1","itemData":{"DOI":"10.1021/ie202807v","ISSN":"0888-5885","author":[{"dropping-particle":"","family":"Ihalainen","given":"Petri","non-dropping-particle":"","parse-names":false,"suffix":""},{"dropping-particle":"","family":"Määttänen","given":"Anni","non-dropping-particle":"","parse-names":false,"suffix":""},{"dropping-particle":"","family":"Järnström","given":"Joakim","non-dropping-particle":"","parse-names":false,"suffix":""},{"dropping-particle":"","family":"Tobjörk","given":"Daniel","non-dropping-particle":"","parse-names":false,"suffix":""},{"dropping-particle":"","family":"Österbacka","given":"Ronald","non-dropping-particle":"","parse-names":false,"suffix":""},{"dropping-particle":"","family":"Peltonen","given":"Jouko","non-dropping-particle":"","parse-names":false,"suffix":""}],"container-title":"Industrial &amp; Engineering Chemistry Research","id":"ITEM-1","issue":"17","issued":{"date-parts":[["2012","5","2"]]},"note":"doi: 10.1021/ie202807v","page":"6025-6036","publisher":"American Chemical Society","title":"Influence of Surface Properties of Coated Papers on Printed Electronics","type":"article-journal","volume":"51"},"uris":["http://www.mendeley.com/documents/?uuid=0623ebad-9c75-480d-8167-450e2e12b6a8"]},{"id":"ITEM-2","itemData":{"ISSN":"1996-1944","author":[{"dropping-particle":"","family":"Machiels","given":"Jarne","non-dropping-particle":"","parse-names":false,"suffix":""},{"dropping-particle":"","family":"Appeltans","given":"Raf","non-dropping-particle":"","parse-names":false,"suffix":""},{"dropping-particle":"","family":"Bauer","given":"Dieter Klaus","non-dropping-particle":"","parse-names":false,"suffix":""},{"dropping-particle":"","family":"Segers","given":"Elien","non-dropping-particle":"","parse-names":false,"suffix":""},{"dropping-particle":"","family":"Henckens","given":"Zander","non-dropping-particle":"","parse-names":false,"suffix":""},{"dropping-particle":"","family":"Rompaey","given":"Wouter","non-dropping-particle":"Van","parse-names":false,"suffix":""},{"dropping-particle":"","family":"Adons","given":"Dimitri","non-dropping-particle":"","parse-names":false,"suffix":""},{"dropping-particle":"","family":"Peeters","given":"Roos","non-dropping-particle":"","parse-names":false,"suffix":""},{"dropping-particle":"","family":"Geiβler","given":"Marie","non-dropping-particle":"","parse-names":false,"suffix":""},{"dropping-particle":"","family":"Kuehnoel","given":"Katrin","non-dropping-particle":"","parse-names":false,"suffix":""}],"container-title":"Materials","id":"ITEM-2","issue":"19","issued":{"date-parts":[["2021"]]},"page":"5500","publisher":"MDPI","title":"Screen Printed Antennas on Fiber-Based Substrates for Sustainable HF RFID Assisted E-Fulfilment Smart Packaging","type":"article-journal","volume":"14"},"uris":["http://www.mendeley.com/documents/?uuid=ead46611-41ea-4944-a854-29a92ab60ade"]}],"mendeley":{"formattedCitation":"[21], [48]","plainTextFormattedCitation":"[21], [48]","previouslyFormattedCitation":"[21], [48]"},"properties":{"noteIndex":0},"schema":"https://github.com/citation-style-language/schema/raw/master/csl-citation.json"}</w:instrText>
      </w:r>
      <w:r w:rsidRPr="00167707">
        <w:rPr>
          <w:rFonts w:asciiTheme="minorHAnsi" w:hAnsiTheme="minorHAnsi" w:cstheme="minorHAnsi"/>
          <w:sz w:val="24"/>
          <w:szCs w:val="24"/>
          <w:lang w:val="en-US" w:bidi="en-US"/>
        </w:rPr>
        <w:fldChar w:fldCharType="separate"/>
      </w:r>
      <w:r w:rsidRPr="00167707">
        <w:rPr>
          <w:rFonts w:asciiTheme="minorHAnsi" w:hAnsiTheme="minorHAnsi" w:cstheme="minorHAnsi"/>
          <w:noProof/>
          <w:sz w:val="24"/>
          <w:szCs w:val="24"/>
          <w:lang w:val="en-US" w:bidi="en-US"/>
        </w:rPr>
        <w:t>[21], [48]</w:t>
      </w:r>
      <w:r w:rsidRPr="00167707">
        <w:rPr>
          <w:rFonts w:asciiTheme="minorHAnsi" w:hAnsiTheme="minorHAnsi" w:cstheme="minorHAnsi"/>
          <w:sz w:val="24"/>
          <w:szCs w:val="24"/>
          <w:lang w:val="en-US" w:bidi="en-US"/>
        </w:rPr>
        <w:fldChar w:fldCharType="end"/>
      </w:r>
      <w:r w:rsidRPr="00167707">
        <w:rPr>
          <w:rFonts w:asciiTheme="minorHAnsi" w:hAnsiTheme="minorHAnsi" w:cstheme="minorHAnsi"/>
          <w:sz w:val="24"/>
          <w:szCs w:val="24"/>
          <w:lang w:val="en-US" w:bidi="en-US"/>
        </w:rPr>
        <w:t xml:space="preserve">. It also has good adhesion, film-forming ability, insulation, oil resistance, abrasion resistance, and gas barrier properties. In this case, the layer thickness of 4 printed layers of silver ink is 13.59 ± 0.66 µm whereas in Figure 4 (b) good quality of deposited ink on coated Koehler Type B can be observed with the layer thickness of 8.20 ± 0.18 µm. </w:t>
      </w:r>
    </w:p>
    <w:p w14:paraId="163DBD84" w14:textId="77777777" w:rsidR="00383C89" w:rsidRPr="00167707" w:rsidRDefault="00383C89" w:rsidP="00435924">
      <w:pPr>
        <w:pStyle w:val="IOPText"/>
        <w:rPr>
          <w:rFonts w:asciiTheme="minorHAnsi" w:hAnsiTheme="minorHAnsi" w:cstheme="minorHAnsi"/>
          <w:sz w:val="24"/>
          <w:szCs w:val="24"/>
          <w:lang w:val="en-US" w:bidi="en-US"/>
        </w:rPr>
      </w:pPr>
    </w:p>
    <w:p w14:paraId="599C2D1F" w14:textId="00BE2904" w:rsidR="00383C89" w:rsidRPr="00167707" w:rsidRDefault="00383C89" w:rsidP="00435924">
      <w:pPr>
        <w:pStyle w:val="IOPText"/>
        <w:rPr>
          <w:rFonts w:asciiTheme="minorHAnsi" w:hAnsiTheme="minorHAnsi" w:cstheme="minorHAnsi"/>
          <w:sz w:val="24"/>
          <w:szCs w:val="24"/>
          <w:lang w:val="en-US" w:bidi="en-US"/>
        </w:rPr>
        <w:pPrChange w:id="53" w:author="Mieke Buntinx" w:date="2021-09-18T17:57:00Z">
          <w:pPr>
            <w:pStyle w:val="MDPI31textChar"/>
            <w:keepNext/>
          </w:pPr>
        </w:pPrChange>
      </w:pPr>
      <w:r w:rsidRPr="00167707">
        <w:rPr>
          <w:rFonts w:asciiTheme="minorHAnsi" w:hAnsiTheme="minorHAnsi" w:cstheme="minorHAnsi"/>
          <w:noProof/>
          <w:sz w:val="24"/>
          <w:szCs w:val="24"/>
          <w:lang w:val="en-US"/>
        </w:rPr>
        <w:drawing>
          <wp:inline distT="0" distB="0" distL="0" distR="0" wp14:anchorId="6553E0E0" wp14:editId="06BFA233">
            <wp:extent cx="2981325" cy="2343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81325" cy="2343150"/>
                    </a:xfrm>
                    <a:prstGeom prst="rect">
                      <a:avLst/>
                    </a:prstGeom>
                    <a:noFill/>
                    <a:ln>
                      <a:noFill/>
                    </a:ln>
                  </pic:spPr>
                </pic:pic>
              </a:graphicData>
            </a:graphic>
          </wp:inline>
        </w:drawing>
      </w:r>
      <w:r w:rsidRPr="00167707">
        <w:rPr>
          <w:rFonts w:asciiTheme="minorHAnsi" w:hAnsiTheme="minorHAnsi" w:cstheme="minorHAnsi"/>
          <w:sz w:val="24"/>
          <w:szCs w:val="24"/>
          <w:lang w:val="en-US" w:bidi="en-US"/>
        </w:rPr>
        <w:tab/>
      </w:r>
      <w:r w:rsidRPr="00167707">
        <w:rPr>
          <w:rFonts w:asciiTheme="minorHAnsi" w:hAnsiTheme="minorHAnsi" w:cstheme="minorHAnsi"/>
          <w:sz w:val="24"/>
          <w:szCs w:val="24"/>
          <w:lang w:val="en-US" w:bidi="en-US"/>
        </w:rPr>
        <w:tab/>
      </w:r>
    </w:p>
    <w:p w14:paraId="577BD2A1"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b/>
          <w:bCs/>
          <w:sz w:val="24"/>
          <w:szCs w:val="24"/>
          <w:lang w:val="en-US" w:bidi="en-US"/>
        </w:rPr>
        <w:t xml:space="preserve">Figure </w:t>
      </w:r>
      <w:r w:rsidRPr="00167707">
        <w:rPr>
          <w:rFonts w:asciiTheme="minorHAnsi" w:hAnsiTheme="minorHAnsi" w:cstheme="minorHAnsi"/>
          <w:b/>
          <w:bCs/>
          <w:sz w:val="24"/>
          <w:szCs w:val="24"/>
          <w:lang w:val="en-US" w:bidi="en-US"/>
        </w:rPr>
        <w:fldChar w:fldCharType="begin"/>
      </w:r>
      <w:r w:rsidRPr="00167707">
        <w:rPr>
          <w:rFonts w:asciiTheme="minorHAnsi" w:hAnsiTheme="minorHAnsi" w:cstheme="minorHAnsi"/>
          <w:b/>
          <w:bCs/>
          <w:sz w:val="24"/>
          <w:szCs w:val="24"/>
          <w:lang w:val="en-US" w:bidi="en-US"/>
        </w:rPr>
        <w:instrText xml:space="preserve"> SEQ Figure \* ARABIC </w:instrText>
      </w:r>
      <w:r w:rsidRPr="00167707">
        <w:rPr>
          <w:rFonts w:asciiTheme="minorHAnsi" w:hAnsiTheme="minorHAnsi" w:cstheme="minorHAnsi"/>
          <w:b/>
          <w:bCs/>
          <w:sz w:val="24"/>
          <w:szCs w:val="24"/>
          <w:lang w:val="en-US" w:bidi="en-US"/>
        </w:rPr>
        <w:fldChar w:fldCharType="separate"/>
      </w:r>
      <w:r w:rsidRPr="00167707">
        <w:rPr>
          <w:rFonts w:asciiTheme="minorHAnsi" w:hAnsiTheme="minorHAnsi" w:cstheme="minorHAnsi"/>
          <w:b/>
          <w:bCs/>
          <w:noProof/>
          <w:sz w:val="24"/>
          <w:szCs w:val="24"/>
          <w:lang w:val="en-US" w:bidi="en-US"/>
        </w:rPr>
        <w:t>5</w:t>
      </w:r>
      <w:r w:rsidRPr="00167707">
        <w:rPr>
          <w:rFonts w:asciiTheme="minorHAnsi" w:hAnsiTheme="minorHAnsi" w:cstheme="minorHAnsi"/>
          <w:b/>
          <w:bCs/>
          <w:sz w:val="24"/>
          <w:szCs w:val="24"/>
          <w:lang w:val="en-US"/>
        </w:rPr>
        <w:fldChar w:fldCharType="end"/>
      </w:r>
      <w:r w:rsidRPr="00167707">
        <w:rPr>
          <w:rFonts w:asciiTheme="minorHAnsi" w:hAnsiTheme="minorHAnsi" w:cstheme="minorHAnsi"/>
          <w:sz w:val="24"/>
          <w:szCs w:val="24"/>
          <w:lang w:val="en-US" w:bidi="en-US"/>
        </w:rPr>
        <w:t xml:space="preserve">. A cross-section of the sintered printed ink on different papers using optical microscope (a) </w:t>
      </w:r>
      <w:proofErr w:type="spellStart"/>
      <w:r w:rsidRPr="00167707">
        <w:rPr>
          <w:rFonts w:asciiTheme="minorHAnsi" w:hAnsiTheme="minorHAnsi" w:cstheme="minorHAnsi"/>
          <w:sz w:val="24"/>
          <w:szCs w:val="24"/>
          <w:lang w:val="en-US" w:bidi="en-US"/>
        </w:rPr>
        <w:t>Incada</w:t>
      </w:r>
      <w:proofErr w:type="spellEnd"/>
      <w:r w:rsidRPr="00167707">
        <w:rPr>
          <w:rFonts w:asciiTheme="minorHAnsi" w:hAnsiTheme="minorHAnsi" w:cstheme="minorHAnsi"/>
          <w:sz w:val="24"/>
          <w:szCs w:val="24"/>
          <w:lang w:val="en-US" w:bidi="en-US"/>
        </w:rPr>
        <w:t xml:space="preserve"> Excel paper as a substrate (Koehler Type B (coated) paper as a substrate).</w:t>
      </w:r>
    </w:p>
    <w:p w14:paraId="444C588F"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xml:space="preserve"> Such inspections for the integrity of the printed lines are critical and plays a role in the designing and manufacturing of a flexible smart printed application on a paper substrate. A compromised line continuity is indeed responsible for limited functionality (conductivity) of the structures and/or failure. </w:t>
      </w:r>
    </w:p>
    <w:p w14:paraId="3FEE3945" w14:textId="77777777" w:rsidR="00383C89" w:rsidRPr="00167707" w:rsidDel="00EE3D54" w:rsidRDefault="00383C89" w:rsidP="00435924">
      <w:pPr>
        <w:pStyle w:val="IOPText"/>
        <w:rPr>
          <w:del w:id="54" w:author="Mieke Buntinx" w:date="2021-09-18T17:59:00Z"/>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Considering all the factors mentioned above like curling behavior, thermal degradation by sintering, mechanical stiffness or bending, etc., Koehler Type B (coated) was chosen further for the antenna production due to its smoothness, providing good quality printing without cracks or delamination, able to withstand thermal sintering, and lastly providing low electrical resistance to the silver line which was printed on top of them. Also, this paper was chosen not on the basis of the elimination method but instead the best performing in the above-mentioned properties. This paper substrates suffice all the desired properties needed to print an RFID antenna and outperforms the other papers considering Aerosol Jet</w:t>
      </w:r>
      <w:r w:rsidRPr="00167707">
        <w:rPr>
          <w:rFonts w:asciiTheme="minorHAnsi" w:hAnsiTheme="minorHAnsi" w:cstheme="minorHAnsi"/>
          <w:sz w:val="24"/>
          <w:szCs w:val="24"/>
          <w:vertAlign w:val="superscript"/>
          <w:lang w:val="en-US" w:bidi="en-US"/>
        </w:rPr>
        <w:t>®</w:t>
      </w:r>
      <w:r w:rsidRPr="00167707">
        <w:rPr>
          <w:rFonts w:asciiTheme="minorHAnsi" w:hAnsiTheme="minorHAnsi" w:cstheme="minorHAnsi"/>
          <w:sz w:val="24"/>
          <w:szCs w:val="24"/>
          <w:lang w:val="en-US" w:bidi="en-US"/>
        </w:rPr>
        <w:t xml:space="preserve"> Printing. It shall be mentioned that this does not conclude that other papers with different properties are not relevant for printed electronics applications. They can be used with other various printing processes like screen or gravure printing and so on for any other applications.</w:t>
      </w:r>
    </w:p>
    <w:p w14:paraId="3117E54F" w14:textId="77777777" w:rsidR="00383C89" w:rsidRPr="00167707" w:rsidRDefault="00383C89" w:rsidP="00435924">
      <w:pPr>
        <w:pStyle w:val="IOPText"/>
        <w:rPr>
          <w:rFonts w:asciiTheme="minorHAnsi" w:hAnsiTheme="minorHAnsi" w:cstheme="minorHAnsi"/>
          <w:sz w:val="24"/>
          <w:szCs w:val="24"/>
          <w:lang w:val="en-US" w:bidi="en-US"/>
        </w:rPr>
      </w:pPr>
    </w:p>
    <w:p w14:paraId="7CC4C7FC" w14:textId="77777777" w:rsidR="00383C89" w:rsidRPr="00167707" w:rsidRDefault="00383C89" w:rsidP="00435924">
      <w:pPr>
        <w:pStyle w:val="IOPH2"/>
        <w:jc w:val="both"/>
        <w:rPr>
          <w:rFonts w:asciiTheme="minorHAnsi" w:hAnsiTheme="minorHAnsi" w:cstheme="minorHAnsi"/>
          <w:sz w:val="24"/>
          <w:szCs w:val="24"/>
          <w:lang w:val="en-US" w:bidi="en-US"/>
        </w:rPr>
        <w:pPrChange w:id="55" w:author="Mieke Buntinx" w:date="2021-09-18T18:03:00Z">
          <w:pPr>
            <w:pStyle w:val="BalloonTextChar"/>
          </w:pPr>
        </w:pPrChange>
      </w:pPr>
      <w:r w:rsidRPr="00167707">
        <w:rPr>
          <w:rFonts w:asciiTheme="minorHAnsi" w:hAnsiTheme="minorHAnsi" w:cstheme="minorHAnsi"/>
          <w:sz w:val="24"/>
          <w:szCs w:val="24"/>
          <w:lang w:val="en-US" w:bidi="en-US"/>
        </w:rPr>
        <w:t>3.4 Case studies discussion</w:t>
      </w:r>
    </w:p>
    <w:p w14:paraId="243908E8"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3.4.1 Aerosol Jet</w:t>
      </w:r>
      <w:r w:rsidRPr="00167707">
        <w:rPr>
          <w:rFonts w:asciiTheme="minorHAnsi" w:hAnsiTheme="minorHAnsi" w:cstheme="minorHAnsi"/>
          <w:sz w:val="24"/>
          <w:szCs w:val="24"/>
          <w:vertAlign w:val="superscript"/>
          <w:lang w:val="en-US" w:bidi="en-US"/>
        </w:rPr>
        <w:t>®</w:t>
      </w:r>
      <w:r w:rsidRPr="00167707">
        <w:rPr>
          <w:rFonts w:asciiTheme="minorHAnsi" w:hAnsiTheme="minorHAnsi" w:cstheme="minorHAnsi"/>
          <w:sz w:val="24"/>
          <w:szCs w:val="24"/>
          <w:lang w:val="en-US" w:bidi="en-US"/>
        </w:rPr>
        <w:t xml:space="preserve"> Printing of RFID Antenna</w:t>
      </w:r>
    </w:p>
    <w:p w14:paraId="3B177796"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xml:space="preserve">As mentioned in Section 2.4.1, a RFID antenna with the resonating frequency of 13.56 MHz was fabricated on a fibre-based paper substrate for smart packaging applications. </w:t>
      </w:r>
    </w:p>
    <w:p w14:paraId="0E537E07" w14:textId="77777777" w:rsidR="00383C89" w:rsidRPr="00167707" w:rsidDel="00EE3D54" w:rsidRDefault="00383C89" w:rsidP="00435924">
      <w:pPr>
        <w:pStyle w:val="IOPText"/>
        <w:rPr>
          <w:del w:id="56" w:author="Mieke Buntinx" w:date="2021-09-18T17:59:00Z"/>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T</w:t>
      </w:r>
      <w:del w:id="57" w:author="Mieke Buntinx" w:date="2021-09-18T17:59:00Z">
        <w:r w:rsidRPr="00167707">
          <w:rPr>
            <w:rFonts w:asciiTheme="minorHAnsi" w:hAnsiTheme="minorHAnsi" w:cstheme="minorHAnsi"/>
            <w:sz w:val="24"/>
            <w:szCs w:val="24"/>
            <w:lang w:val="en-US" w:bidi="en-US"/>
          </w:rPr>
          <w:delText>T</w:delText>
        </w:r>
      </w:del>
      <w:r w:rsidRPr="00167707">
        <w:rPr>
          <w:rFonts w:asciiTheme="minorHAnsi" w:hAnsiTheme="minorHAnsi" w:cstheme="minorHAnsi"/>
          <w:sz w:val="24"/>
          <w:szCs w:val="24"/>
          <w:lang w:val="en-US" w:bidi="en-US"/>
        </w:rPr>
        <w:t>he antenna design was printed with the same nano silver ink on the fibre-based substrate Koehler Type B (coated). For ink-paper combinations, 5 samples of antennas were printed and validated extensively using RFID tags to mitigate errors in functionality testing and data recording. As visible in Figure 7, optical images of the printed silver tracks for antenna can be seen. The optical images reveals “good-quality printing” as there are no short circuits, delamination, overspray or cracks present/ visible. In the printed electronics applications such as antenna, a short circuit (by adjoining two different printed tracks) can  lead to the failure in the functionality of the antenna. The printing parameters were similar as mentioned above in Table 2. The only change was made in the number of layers, instead of 10, 3 layers were printed to reach pre-requisite value, i.e. &lt;~50 Ω. The sintering temperature was reduced to 110 °C for more than 180 minutes to avoid thermal degradation of the paper substrates.</w:t>
      </w:r>
    </w:p>
    <w:p w14:paraId="34167F6D" w14:textId="77777777" w:rsidR="00383C89" w:rsidRPr="00167707" w:rsidRDefault="00383C89" w:rsidP="00435924">
      <w:pPr>
        <w:pStyle w:val="IOPText"/>
        <w:rPr>
          <w:rFonts w:asciiTheme="minorHAnsi" w:hAnsiTheme="minorHAnsi" w:cstheme="minorHAnsi"/>
          <w:sz w:val="24"/>
          <w:szCs w:val="24"/>
          <w:lang w:val="en-US" w:bidi="en-US"/>
        </w:rPr>
      </w:pPr>
    </w:p>
    <w:p w14:paraId="5E234ADE" w14:textId="77777777" w:rsidR="00383C89" w:rsidRPr="00167707" w:rsidRDefault="00383C89" w:rsidP="00435924">
      <w:pPr>
        <w:pStyle w:val="IOPText"/>
        <w:rPr>
          <w:rFonts w:asciiTheme="minorHAnsi" w:hAnsiTheme="minorHAnsi" w:cstheme="minorHAnsi"/>
          <w:sz w:val="24"/>
          <w:szCs w:val="24"/>
          <w:lang w:val="en-US"/>
        </w:rPr>
      </w:pPr>
    </w:p>
    <w:p w14:paraId="0AFC116D" w14:textId="1614161E" w:rsidR="00383C89" w:rsidRPr="00167707" w:rsidRDefault="00383C89" w:rsidP="00435924">
      <w:pPr>
        <w:pStyle w:val="IOPText"/>
        <w:rPr>
          <w:rFonts w:asciiTheme="minorHAnsi" w:hAnsiTheme="minorHAnsi" w:cstheme="minorHAnsi"/>
          <w:sz w:val="24"/>
          <w:szCs w:val="24"/>
          <w:lang w:val="en-US"/>
        </w:rPr>
      </w:pPr>
      <w:r w:rsidRPr="00167707">
        <w:rPr>
          <w:rFonts w:asciiTheme="minorHAnsi" w:hAnsiTheme="minorHAnsi" w:cstheme="minorHAnsi"/>
          <w:noProof/>
          <w:sz w:val="24"/>
          <w:szCs w:val="24"/>
          <w:lang w:val="en-US"/>
        </w:rPr>
        <w:drawing>
          <wp:inline distT="0" distB="0" distL="0" distR="0" wp14:anchorId="5DE6D4CE" wp14:editId="57EF6575">
            <wp:extent cx="2428875" cy="1781175"/>
            <wp:effectExtent l="0" t="0" r="9525" b="9525"/>
            <wp:docPr id="14" name="Picture 14" descr="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aa"/>
                    <pic:cNvPicPr>
                      <a:picLocks noChangeAspect="1" noChangeArrowheads="1"/>
                    </pic:cNvPicPr>
                  </pic:nvPicPr>
                  <pic:blipFill>
                    <a:blip r:embed="rId24">
                      <a:extLst>
                        <a:ext uri="{28A0092B-C50C-407E-A947-70E740481C1C}">
                          <a14:useLocalDpi xmlns:a14="http://schemas.microsoft.com/office/drawing/2010/main" val="0"/>
                        </a:ext>
                      </a:extLst>
                    </a:blip>
                    <a:srcRect r="17485"/>
                    <a:stretch>
                      <a:fillRect/>
                    </a:stretch>
                  </pic:blipFill>
                  <pic:spPr bwMode="auto">
                    <a:xfrm>
                      <a:off x="0" y="0"/>
                      <a:ext cx="2428875" cy="1781175"/>
                    </a:xfrm>
                    <a:prstGeom prst="rect">
                      <a:avLst/>
                    </a:prstGeom>
                    <a:noFill/>
                    <a:ln>
                      <a:noFill/>
                    </a:ln>
                  </pic:spPr>
                </pic:pic>
              </a:graphicData>
            </a:graphic>
          </wp:inline>
        </w:drawing>
      </w:r>
    </w:p>
    <w:p w14:paraId="03352FDC" w14:textId="77777777" w:rsidR="00383C89" w:rsidRPr="00167707" w:rsidRDefault="00383C89" w:rsidP="00435924">
      <w:pPr>
        <w:pStyle w:val="IOPText"/>
        <w:rPr>
          <w:rFonts w:asciiTheme="minorHAnsi" w:hAnsiTheme="minorHAnsi" w:cstheme="minorHAnsi"/>
          <w:sz w:val="24"/>
          <w:szCs w:val="24"/>
          <w:lang w:val="en-US" w:bidi="en-US"/>
        </w:rPr>
        <w:pPrChange w:id="58" w:author="Mieke Buntinx" w:date="2021-09-18T17:57:00Z">
          <w:pPr>
            <w:pStyle w:val="IOPAbsTextChar"/>
            <w:keepNext/>
          </w:pPr>
        </w:pPrChange>
      </w:pPr>
    </w:p>
    <w:p w14:paraId="2A79B34F"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xml:space="preserve">Figure </w:t>
      </w:r>
      <w:r w:rsidRPr="00167707">
        <w:rPr>
          <w:rFonts w:asciiTheme="minorHAnsi" w:hAnsiTheme="minorHAnsi" w:cstheme="minorHAnsi"/>
          <w:sz w:val="24"/>
          <w:szCs w:val="24"/>
          <w:lang w:val="en-US" w:bidi="en-US"/>
        </w:rPr>
        <w:fldChar w:fldCharType="begin"/>
      </w:r>
      <w:r w:rsidRPr="00167707">
        <w:rPr>
          <w:rFonts w:asciiTheme="minorHAnsi" w:hAnsiTheme="minorHAnsi" w:cstheme="minorHAnsi"/>
          <w:sz w:val="24"/>
          <w:szCs w:val="24"/>
          <w:lang w:val="en-US" w:bidi="en-US"/>
        </w:rPr>
        <w:instrText xml:space="preserve"> SEQ Figure \* ARABIC </w:instrText>
      </w:r>
      <w:r w:rsidRPr="00167707">
        <w:rPr>
          <w:rFonts w:asciiTheme="minorHAnsi" w:hAnsiTheme="minorHAnsi" w:cstheme="minorHAnsi"/>
          <w:sz w:val="24"/>
          <w:szCs w:val="24"/>
          <w:lang w:val="en-US" w:bidi="en-US"/>
        </w:rPr>
        <w:fldChar w:fldCharType="separate"/>
      </w:r>
      <w:r w:rsidRPr="00167707">
        <w:rPr>
          <w:rFonts w:asciiTheme="minorHAnsi" w:hAnsiTheme="minorHAnsi" w:cstheme="minorHAnsi"/>
          <w:noProof/>
          <w:sz w:val="24"/>
          <w:szCs w:val="24"/>
          <w:lang w:val="en-US" w:bidi="en-US"/>
        </w:rPr>
        <w:t>7</w:t>
      </w:r>
      <w:r w:rsidRPr="00167707">
        <w:rPr>
          <w:rFonts w:asciiTheme="minorHAnsi" w:hAnsiTheme="minorHAnsi" w:cstheme="minorHAnsi"/>
          <w:sz w:val="24"/>
          <w:szCs w:val="24"/>
          <w:lang w:val="en-US"/>
        </w:rPr>
        <w:fldChar w:fldCharType="end"/>
      </w:r>
      <w:r w:rsidRPr="00167707">
        <w:rPr>
          <w:rFonts w:asciiTheme="minorHAnsi" w:hAnsiTheme="minorHAnsi" w:cstheme="minorHAnsi"/>
          <w:sz w:val="24"/>
          <w:szCs w:val="24"/>
          <w:lang w:val="en-US" w:bidi="en-US"/>
        </w:rPr>
        <w:t>: Microscopic images of an Aerosol Jet</w:t>
      </w:r>
      <w:r w:rsidRPr="00167707">
        <w:rPr>
          <w:rFonts w:asciiTheme="minorHAnsi" w:hAnsiTheme="minorHAnsi" w:cstheme="minorHAnsi"/>
          <w:sz w:val="24"/>
          <w:szCs w:val="24"/>
          <w:vertAlign w:val="superscript"/>
          <w:lang w:val="en-US" w:bidi="en-US"/>
        </w:rPr>
        <w:t>®</w:t>
      </w:r>
      <w:r w:rsidRPr="00167707">
        <w:rPr>
          <w:rFonts w:asciiTheme="minorHAnsi" w:hAnsiTheme="minorHAnsi" w:cstheme="minorHAnsi"/>
          <w:sz w:val="24"/>
          <w:szCs w:val="24"/>
          <w:lang w:val="en-US" w:bidi="en-US"/>
        </w:rPr>
        <w:t xml:space="preserve"> Printed antenna on a paper substrate (Koehler Type B (coated)) using  Metalon</w:t>
      </w:r>
      <w:r w:rsidRPr="00167707">
        <w:rPr>
          <w:rFonts w:asciiTheme="minorHAnsi" w:hAnsiTheme="minorHAnsi" w:cstheme="minorHAnsi"/>
          <w:sz w:val="24"/>
          <w:szCs w:val="24"/>
          <w:vertAlign w:val="superscript"/>
          <w:lang w:val="en-US" w:bidi="en-US"/>
        </w:rPr>
        <w:t>®</w:t>
      </w:r>
      <w:r w:rsidRPr="00167707">
        <w:rPr>
          <w:rFonts w:asciiTheme="minorHAnsi" w:hAnsiTheme="minorHAnsi" w:cstheme="minorHAnsi"/>
          <w:sz w:val="24"/>
          <w:szCs w:val="24"/>
          <w:lang w:val="en-US" w:bidi="en-US"/>
        </w:rPr>
        <w:t xml:space="preserve"> JS-A221AE silver ink.</w:t>
      </w:r>
    </w:p>
    <w:p w14:paraId="19E0B3DF" w14:textId="77777777" w:rsidR="00383C89" w:rsidRPr="00167707" w:rsidRDefault="00383C89" w:rsidP="00435924">
      <w:pPr>
        <w:pStyle w:val="IOPText"/>
        <w:rPr>
          <w:rFonts w:asciiTheme="minorHAnsi" w:hAnsiTheme="minorHAnsi" w:cstheme="minorHAnsi"/>
          <w:sz w:val="24"/>
          <w:szCs w:val="24"/>
          <w:lang w:val="en-US" w:bidi="en-US"/>
        </w:rPr>
      </w:pPr>
    </w:p>
    <w:p w14:paraId="5C613825"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As per the pre-requisite for the fully functional antenna i.e. longest resistance path (from bond pad to bond pad) should be less than 50Ω and the inductance can be in between a range of 1 and 3 µH, the resistance of the printed antenna along its longest path length was 27 Ω using the 2WR multi-meter and the inductance measured was 2.57 µH. The frequency response of the printed antenna is provided in the following Figure 8.</w:t>
      </w:r>
    </w:p>
    <w:p w14:paraId="18B3BDE2" w14:textId="77777777" w:rsidR="00383C89" w:rsidRPr="00167707" w:rsidRDefault="00383C89" w:rsidP="00435924">
      <w:pPr>
        <w:pStyle w:val="IOPText"/>
        <w:rPr>
          <w:rFonts w:asciiTheme="minorHAnsi" w:hAnsiTheme="minorHAnsi" w:cstheme="minorHAnsi"/>
          <w:sz w:val="24"/>
          <w:szCs w:val="24"/>
          <w:lang w:val="en-US" w:bidi="en-US"/>
        </w:rPr>
      </w:pPr>
    </w:p>
    <w:p w14:paraId="428843CB" w14:textId="4D555539" w:rsidR="00383C89" w:rsidRPr="00167707" w:rsidRDefault="00383C89" w:rsidP="00435924">
      <w:pPr>
        <w:pStyle w:val="IOPText"/>
        <w:rPr>
          <w:rFonts w:asciiTheme="minorHAnsi" w:hAnsiTheme="minorHAnsi" w:cstheme="minorHAnsi"/>
          <w:b/>
          <w:sz w:val="24"/>
          <w:szCs w:val="24"/>
          <w:lang w:val="en-US" w:bidi="en-US"/>
        </w:rPr>
      </w:pPr>
      <w:commentRangeStart w:id="59"/>
      <w:r w:rsidRPr="00167707">
        <w:rPr>
          <w:rFonts w:asciiTheme="minorHAnsi" w:hAnsiTheme="minorHAnsi" w:cstheme="minorHAnsi"/>
          <w:noProof/>
          <w:sz w:val="24"/>
          <w:szCs w:val="24"/>
          <w:lang w:val="en-US" w:bidi="en-US"/>
        </w:rPr>
        <w:drawing>
          <wp:inline distT="0" distB="0" distL="0" distR="0" wp14:anchorId="5F73E4B4" wp14:editId="65F0435E">
            <wp:extent cx="3034030" cy="8153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4030" cy="815340"/>
                    </a:xfrm>
                    <a:prstGeom prst="rect">
                      <a:avLst/>
                    </a:prstGeom>
                    <a:noFill/>
                  </pic:spPr>
                </pic:pic>
              </a:graphicData>
            </a:graphic>
          </wp:inline>
        </w:drawing>
      </w:r>
      <w:commentRangeEnd w:id="59"/>
      <w:r w:rsidRPr="00167707">
        <w:rPr>
          <w:rStyle w:val="CommentReference"/>
          <w:rFonts w:asciiTheme="minorHAnsi" w:hAnsiTheme="minorHAnsi" w:cstheme="minorHAnsi"/>
          <w:sz w:val="24"/>
          <w:szCs w:val="24"/>
        </w:rPr>
        <w:commentReference w:id="59"/>
      </w:r>
    </w:p>
    <w:p w14:paraId="009DA189"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b/>
          <w:sz w:val="24"/>
          <w:szCs w:val="24"/>
          <w:lang w:val="en-US" w:bidi="en-US"/>
        </w:rPr>
        <w:t xml:space="preserve">Figure </w:t>
      </w:r>
      <w:r w:rsidRPr="00167707">
        <w:rPr>
          <w:rFonts w:asciiTheme="minorHAnsi" w:hAnsiTheme="minorHAnsi" w:cstheme="minorHAnsi"/>
          <w:b/>
          <w:sz w:val="24"/>
          <w:szCs w:val="24"/>
          <w:lang w:val="en-US" w:bidi="en-US"/>
        </w:rPr>
        <w:fldChar w:fldCharType="begin"/>
      </w:r>
      <w:r w:rsidRPr="00167707">
        <w:rPr>
          <w:rFonts w:asciiTheme="minorHAnsi" w:hAnsiTheme="minorHAnsi" w:cstheme="minorHAnsi"/>
          <w:b/>
          <w:sz w:val="24"/>
          <w:szCs w:val="24"/>
          <w:lang w:val="en-US" w:bidi="en-US"/>
        </w:rPr>
        <w:instrText xml:space="preserve"> SEQ Figure \* ARABIC </w:instrText>
      </w:r>
      <w:r w:rsidRPr="00167707">
        <w:rPr>
          <w:rFonts w:asciiTheme="minorHAnsi" w:hAnsiTheme="minorHAnsi" w:cstheme="minorHAnsi"/>
          <w:b/>
          <w:sz w:val="24"/>
          <w:szCs w:val="24"/>
          <w:lang w:val="en-US" w:bidi="en-US"/>
        </w:rPr>
        <w:fldChar w:fldCharType="separate"/>
      </w:r>
      <w:r w:rsidRPr="00167707">
        <w:rPr>
          <w:rFonts w:asciiTheme="minorHAnsi" w:hAnsiTheme="minorHAnsi" w:cstheme="minorHAnsi"/>
          <w:b/>
          <w:noProof/>
          <w:sz w:val="24"/>
          <w:szCs w:val="24"/>
          <w:lang w:val="en-US" w:bidi="en-US"/>
        </w:rPr>
        <w:t>8</w:t>
      </w:r>
      <w:r w:rsidRPr="00167707">
        <w:rPr>
          <w:rFonts w:asciiTheme="minorHAnsi" w:hAnsiTheme="minorHAnsi" w:cstheme="minorHAnsi"/>
          <w:sz w:val="24"/>
          <w:szCs w:val="24"/>
          <w:lang w:val="en-US"/>
        </w:rPr>
        <w:fldChar w:fldCharType="end"/>
      </w:r>
      <w:r w:rsidRPr="00167707">
        <w:rPr>
          <w:rFonts w:asciiTheme="minorHAnsi" w:hAnsiTheme="minorHAnsi" w:cstheme="minorHAnsi"/>
          <w:b/>
          <w:sz w:val="24"/>
          <w:szCs w:val="24"/>
          <w:lang w:val="en-US" w:bidi="en-US"/>
        </w:rPr>
        <w:t>.</w:t>
      </w:r>
      <w:r w:rsidRPr="00167707">
        <w:rPr>
          <w:rFonts w:asciiTheme="minorHAnsi" w:hAnsiTheme="minorHAnsi" w:cstheme="minorHAnsi"/>
          <w:sz w:val="24"/>
          <w:szCs w:val="24"/>
          <w:lang w:val="en-US" w:bidi="en-US"/>
        </w:rPr>
        <w:t xml:space="preserve"> Frequency response curve of a functional antenna, verified by 5 different RFID Tag Codes</w:t>
      </w:r>
    </w:p>
    <w:p w14:paraId="3A4AAFA1" w14:textId="77777777" w:rsidR="00383C89" w:rsidRPr="00167707" w:rsidRDefault="00383C89" w:rsidP="00435924">
      <w:pPr>
        <w:pStyle w:val="IOPText"/>
        <w:rPr>
          <w:rFonts w:asciiTheme="minorHAnsi" w:hAnsiTheme="minorHAnsi" w:cstheme="minorHAnsi"/>
          <w:sz w:val="24"/>
          <w:szCs w:val="24"/>
          <w:lang w:val="en-US" w:bidi="en-US"/>
        </w:rPr>
      </w:pPr>
    </w:p>
    <w:p w14:paraId="5E40896E"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xml:space="preserve">It can be seen from figure 8, that the antenna is having a right shift in the resonating frequency. The resonating frequency for this antenna refers to 14.130 </w:t>
      </w:r>
      <w:proofErr w:type="spellStart"/>
      <w:r w:rsidRPr="00167707">
        <w:rPr>
          <w:rFonts w:asciiTheme="minorHAnsi" w:hAnsiTheme="minorHAnsi" w:cstheme="minorHAnsi"/>
          <w:sz w:val="24"/>
          <w:szCs w:val="24"/>
          <w:lang w:val="en-US" w:bidi="en-US"/>
        </w:rPr>
        <w:t>MHz.</w:t>
      </w:r>
      <w:proofErr w:type="spellEnd"/>
      <w:r w:rsidRPr="00167707">
        <w:rPr>
          <w:rFonts w:asciiTheme="minorHAnsi" w:hAnsiTheme="minorHAnsi" w:cstheme="minorHAnsi"/>
          <w:sz w:val="24"/>
          <w:szCs w:val="24"/>
          <w:lang w:val="en-US" w:bidi="en-US"/>
        </w:rPr>
        <w:t xml:space="preserve">  Such slight shifting of the frequency response is acceptable and be explained by the higher resistance of the printed tracks of the antenna which consequently leads to a wider bandwidth. The increase in the bandwidth also spreads out the power of the antenna, which leads to the lowering of the absolute power level. It also reveals that the value of the electrical resistance varies in the printed antenna due to the printing variability of the AJ</w:t>
      </w:r>
      <w:r w:rsidRPr="00167707">
        <w:rPr>
          <w:rFonts w:asciiTheme="minorHAnsi" w:hAnsiTheme="minorHAnsi" w:cstheme="minorHAnsi"/>
          <w:sz w:val="24"/>
          <w:szCs w:val="24"/>
          <w:vertAlign w:val="superscript"/>
          <w:lang w:val="en-US" w:bidi="en-US"/>
        </w:rPr>
        <w:t>®</w:t>
      </w:r>
      <w:r w:rsidRPr="00167707">
        <w:rPr>
          <w:rFonts w:asciiTheme="minorHAnsi" w:hAnsiTheme="minorHAnsi" w:cstheme="minorHAnsi"/>
          <w:sz w:val="24"/>
          <w:szCs w:val="24"/>
          <w:lang w:val="en-US" w:bidi="en-US"/>
        </w:rPr>
        <w:t xml:space="preserve">P; the resonating frequency shifts to the higher frequencies. The lowest electrical resistance of the printed antenna resonates close to the RFID range whereas the antenna having the maximum electrical resistance is most deviated from the RFID resonating frequency. </w:t>
      </w:r>
    </w:p>
    <w:p w14:paraId="6CE53360"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xml:space="preserve">The results of the other printed samples are compiled below in Table 6. RFID tags (designed, manufactured, and implemented in collaboration with IMEC, Quad Industries, and </w:t>
      </w:r>
      <w:r w:rsidRPr="00167707">
        <w:rPr>
          <w:rFonts w:asciiTheme="minorHAnsi" w:hAnsiTheme="minorHAnsi" w:cstheme="minorHAnsi"/>
          <w:noProof/>
          <w:sz w:val="24"/>
          <w:szCs w:val="24"/>
        </w:rPr>
        <w:t>Roartis</w:t>
      </w:r>
      <w:r w:rsidRPr="00167707">
        <w:rPr>
          <w:rFonts w:asciiTheme="minorHAnsi" w:hAnsiTheme="minorHAnsi" w:cstheme="minorHAnsi"/>
          <w:sz w:val="24"/>
          <w:szCs w:val="24"/>
          <w:lang w:val="en-US" w:bidi="en-US"/>
        </w:rPr>
        <w:t xml:space="preserve">, Belgium) codes were used to read the printed antenna along with the 5 printed antennas presented with their electrical resistance and inductance values. 3 responses were recorded. “Y” refers to the successful reading and activation of the tag with the antenna, i.e. favorable electrical properties, ranging in the correct working frequency of the thin-film microchip and therefore, each code of tags could be properly extracted with the reader. Whereas “N” stands for no communication of the antenna with the RFID tags and there was no activation of the tag. This occurs either due to the failure in the continuous printed tracks of the antenna or mechanical deformation of the sample due to handling. “?” refers to the variable code and the reason for that is power transfer among the tag and antenna is enough to activate the tag but not reliable for the operation. </w:t>
      </w:r>
    </w:p>
    <w:p w14:paraId="2FF0D1BA" w14:textId="77777777" w:rsidR="00383C89" w:rsidRPr="00167707" w:rsidRDefault="00383C89" w:rsidP="00435924">
      <w:pPr>
        <w:pStyle w:val="IOPText"/>
        <w:rPr>
          <w:rFonts w:asciiTheme="minorHAnsi" w:hAnsiTheme="minorHAnsi" w:cstheme="minorHAnsi"/>
          <w:sz w:val="24"/>
          <w:szCs w:val="24"/>
          <w:lang w:val="en-US" w:bidi="en-US"/>
        </w:rPr>
      </w:pPr>
    </w:p>
    <w:p w14:paraId="44AA9D1E"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Table 6. Compilation of all the printed antenna responses with the RFID tags</w:t>
      </w:r>
    </w:p>
    <w:p w14:paraId="605A6BDA" w14:textId="77777777" w:rsidR="00383C89" w:rsidRPr="00167707" w:rsidRDefault="00383C89" w:rsidP="00435924">
      <w:pPr>
        <w:pStyle w:val="IOPH3"/>
        <w:jc w:val="both"/>
        <w:rPr>
          <w:rFonts w:asciiTheme="minorHAnsi" w:hAnsiTheme="minorHAnsi" w:cstheme="minorHAnsi"/>
          <w:sz w:val="24"/>
          <w:szCs w:val="24"/>
          <w:lang w:val="en-US" w:bidi="en-US"/>
        </w:rPr>
      </w:pPr>
    </w:p>
    <w:tbl>
      <w:tblPr>
        <w:tblW w:w="5064" w:type="pct"/>
        <w:jc w:val="center"/>
        <w:tblLayout w:type="fixed"/>
        <w:tblLook w:val="0600" w:firstRow="0" w:lastRow="0" w:firstColumn="0" w:lastColumn="0" w:noHBand="1" w:noVBand="1"/>
      </w:tblPr>
      <w:tblGrid>
        <w:gridCol w:w="777"/>
        <w:gridCol w:w="1242"/>
        <w:gridCol w:w="1195"/>
        <w:gridCol w:w="1505"/>
        <w:gridCol w:w="1060"/>
        <w:gridCol w:w="1060"/>
        <w:gridCol w:w="1125"/>
        <w:gridCol w:w="894"/>
        <w:gridCol w:w="904"/>
      </w:tblGrid>
      <w:tr w:rsidR="00167707" w:rsidRPr="00167707" w14:paraId="4FDD4F7E" w14:textId="77777777" w:rsidTr="006320DE">
        <w:trPr>
          <w:trHeight w:val="360"/>
          <w:jc w:val="center"/>
        </w:trPr>
        <w:tc>
          <w:tcPr>
            <w:tcW w:w="398" w:type="pct"/>
            <w:tcBorders>
              <w:top w:val="single" w:sz="4" w:space="0" w:color="auto"/>
              <w:bottom w:val="single" w:sz="4" w:space="0" w:color="auto"/>
            </w:tcBorders>
            <w:shd w:val="clear" w:color="auto" w:fill="auto"/>
            <w:vAlign w:val="center"/>
            <w:hideMark/>
          </w:tcPr>
          <w:p w14:paraId="07E86FE0"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xml:space="preserve"># </w:t>
            </w:r>
          </w:p>
        </w:tc>
        <w:tc>
          <w:tcPr>
            <w:tcW w:w="636" w:type="pct"/>
            <w:tcBorders>
              <w:top w:val="single" w:sz="4" w:space="0" w:color="auto"/>
              <w:bottom w:val="single" w:sz="4" w:space="0" w:color="auto"/>
            </w:tcBorders>
            <w:shd w:val="clear" w:color="auto" w:fill="auto"/>
            <w:vAlign w:val="center"/>
            <w:hideMark/>
          </w:tcPr>
          <w:p w14:paraId="7B18AA81"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L (µH)</w:t>
            </w:r>
          </w:p>
        </w:tc>
        <w:tc>
          <w:tcPr>
            <w:tcW w:w="612" w:type="pct"/>
            <w:tcBorders>
              <w:top w:val="single" w:sz="4" w:space="0" w:color="auto"/>
              <w:bottom w:val="single" w:sz="4" w:space="0" w:color="auto"/>
            </w:tcBorders>
            <w:shd w:val="clear" w:color="auto" w:fill="auto"/>
            <w:vAlign w:val="center"/>
            <w:hideMark/>
          </w:tcPr>
          <w:p w14:paraId="7C5217A9"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R (Ω)</w:t>
            </w:r>
          </w:p>
        </w:tc>
        <w:tc>
          <w:tcPr>
            <w:tcW w:w="771" w:type="pct"/>
            <w:tcBorders>
              <w:top w:val="single" w:sz="4" w:space="0" w:color="auto"/>
              <w:bottom w:val="single" w:sz="4" w:space="0" w:color="auto"/>
            </w:tcBorders>
            <w:shd w:val="clear" w:color="auto" w:fill="auto"/>
          </w:tcPr>
          <w:p w14:paraId="7462B7E3" w14:textId="77777777" w:rsidR="00383C89" w:rsidRPr="00167707" w:rsidRDefault="00383C89" w:rsidP="00435924">
            <w:pPr>
              <w:pStyle w:val="IOPH3"/>
              <w:jc w:val="both"/>
              <w:rPr>
                <w:rFonts w:asciiTheme="minorHAnsi" w:hAnsiTheme="minorHAnsi" w:cstheme="minorHAnsi"/>
                <w:sz w:val="24"/>
                <w:szCs w:val="24"/>
                <w:lang w:val="en-US" w:bidi="en-US"/>
              </w:rPr>
            </w:pPr>
            <w:proofErr w:type="spellStart"/>
            <w:r w:rsidRPr="00167707">
              <w:rPr>
                <w:rFonts w:asciiTheme="minorHAnsi" w:hAnsiTheme="minorHAnsi" w:cstheme="minorHAnsi"/>
                <w:sz w:val="24"/>
                <w:szCs w:val="24"/>
                <w:lang w:val="en-US" w:bidi="en-US"/>
              </w:rPr>
              <w:t>f</w:t>
            </w:r>
            <w:r w:rsidRPr="00167707">
              <w:rPr>
                <w:rFonts w:asciiTheme="minorHAnsi" w:hAnsiTheme="minorHAnsi" w:cstheme="minorHAnsi"/>
                <w:sz w:val="24"/>
                <w:szCs w:val="24"/>
                <w:vertAlign w:val="subscript"/>
                <w:lang w:val="en-US" w:bidi="en-US"/>
              </w:rPr>
              <w:t>res</w:t>
            </w:r>
            <w:proofErr w:type="spellEnd"/>
            <w:r w:rsidRPr="00167707">
              <w:rPr>
                <w:rFonts w:asciiTheme="minorHAnsi" w:hAnsiTheme="minorHAnsi" w:cstheme="minorHAnsi"/>
                <w:sz w:val="24"/>
                <w:szCs w:val="24"/>
                <w:lang w:val="en-US" w:bidi="en-US"/>
              </w:rPr>
              <w:t xml:space="preserve"> (MHz)</w:t>
            </w:r>
          </w:p>
        </w:tc>
        <w:tc>
          <w:tcPr>
            <w:tcW w:w="2120" w:type="pct"/>
            <w:gridSpan w:val="4"/>
            <w:tcBorders>
              <w:top w:val="single" w:sz="4" w:space="0" w:color="auto"/>
              <w:bottom w:val="single" w:sz="4" w:space="0" w:color="auto"/>
            </w:tcBorders>
            <w:shd w:val="clear" w:color="auto" w:fill="auto"/>
            <w:vAlign w:val="center"/>
          </w:tcPr>
          <w:p w14:paraId="0A35654C"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RFID TAGS CODE</w:t>
            </w:r>
          </w:p>
        </w:tc>
        <w:tc>
          <w:tcPr>
            <w:tcW w:w="463" w:type="pct"/>
            <w:tcBorders>
              <w:top w:val="single" w:sz="4" w:space="0" w:color="auto"/>
              <w:bottom w:val="single" w:sz="4" w:space="0" w:color="auto"/>
            </w:tcBorders>
            <w:shd w:val="clear" w:color="auto" w:fill="auto"/>
            <w:vAlign w:val="center"/>
          </w:tcPr>
          <w:p w14:paraId="3D7BC264" w14:textId="77777777" w:rsidR="00383C89" w:rsidRPr="00167707" w:rsidRDefault="00383C89" w:rsidP="00435924">
            <w:pPr>
              <w:pStyle w:val="IOPH3"/>
              <w:jc w:val="both"/>
              <w:rPr>
                <w:rFonts w:asciiTheme="minorHAnsi" w:hAnsiTheme="minorHAnsi" w:cstheme="minorHAnsi"/>
                <w:sz w:val="24"/>
                <w:szCs w:val="24"/>
                <w:lang w:val="en-US" w:bidi="en-US"/>
              </w:rPr>
            </w:pPr>
          </w:p>
        </w:tc>
      </w:tr>
      <w:tr w:rsidR="00167707" w:rsidRPr="00167707" w14:paraId="273BDC6B" w14:textId="77777777" w:rsidTr="006320DE">
        <w:trPr>
          <w:trHeight w:val="345"/>
          <w:jc w:val="center"/>
        </w:trPr>
        <w:tc>
          <w:tcPr>
            <w:tcW w:w="398" w:type="pct"/>
            <w:tcBorders>
              <w:top w:val="single" w:sz="4" w:space="0" w:color="auto"/>
              <w:bottom w:val="single" w:sz="4" w:space="0" w:color="auto"/>
            </w:tcBorders>
            <w:shd w:val="clear" w:color="auto" w:fill="auto"/>
            <w:vAlign w:val="center"/>
          </w:tcPr>
          <w:p w14:paraId="783F7474" w14:textId="77777777" w:rsidR="00383C89" w:rsidRPr="00167707" w:rsidRDefault="00383C89" w:rsidP="00435924">
            <w:pPr>
              <w:pStyle w:val="IOPH3"/>
              <w:jc w:val="both"/>
              <w:rPr>
                <w:rFonts w:asciiTheme="minorHAnsi" w:hAnsiTheme="minorHAnsi" w:cstheme="minorHAnsi"/>
                <w:sz w:val="24"/>
                <w:szCs w:val="24"/>
                <w:lang w:val="en-US" w:bidi="en-US"/>
              </w:rPr>
            </w:pPr>
          </w:p>
        </w:tc>
        <w:tc>
          <w:tcPr>
            <w:tcW w:w="636" w:type="pct"/>
            <w:tcBorders>
              <w:top w:val="single" w:sz="4" w:space="0" w:color="auto"/>
              <w:bottom w:val="single" w:sz="4" w:space="0" w:color="auto"/>
            </w:tcBorders>
            <w:shd w:val="clear" w:color="auto" w:fill="auto"/>
            <w:vAlign w:val="center"/>
          </w:tcPr>
          <w:p w14:paraId="3563849F" w14:textId="77777777" w:rsidR="00383C89" w:rsidRPr="00167707" w:rsidRDefault="00383C89" w:rsidP="00435924">
            <w:pPr>
              <w:pStyle w:val="IOPH3"/>
              <w:jc w:val="both"/>
              <w:rPr>
                <w:rFonts w:asciiTheme="minorHAnsi" w:hAnsiTheme="minorHAnsi" w:cstheme="minorHAnsi"/>
                <w:sz w:val="24"/>
                <w:szCs w:val="24"/>
                <w:lang w:val="en-US" w:bidi="en-US"/>
              </w:rPr>
            </w:pPr>
          </w:p>
        </w:tc>
        <w:tc>
          <w:tcPr>
            <w:tcW w:w="612" w:type="pct"/>
            <w:tcBorders>
              <w:top w:val="single" w:sz="4" w:space="0" w:color="auto"/>
              <w:bottom w:val="single" w:sz="4" w:space="0" w:color="auto"/>
            </w:tcBorders>
            <w:shd w:val="clear" w:color="auto" w:fill="auto"/>
            <w:vAlign w:val="center"/>
          </w:tcPr>
          <w:p w14:paraId="45E3929D" w14:textId="77777777" w:rsidR="00383C89" w:rsidRPr="00167707" w:rsidRDefault="00383C89" w:rsidP="00435924">
            <w:pPr>
              <w:pStyle w:val="IOPH3"/>
              <w:jc w:val="both"/>
              <w:rPr>
                <w:rFonts w:asciiTheme="minorHAnsi" w:hAnsiTheme="minorHAnsi" w:cstheme="minorHAnsi"/>
                <w:sz w:val="24"/>
                <w:szCs w:val="24"/>
                <w:lang w:val="en-US" w:bidi="en-US"/>
              </w:rPr>
            </w:pPr>
          </w:p>
        </w:tc>
        <w:tc>
          <w:tcPr>
            <w:tcW w:w="771" w:type="pct"/>
            <w:tcBorders>
              <w:top w:val="single" w:sz="4" w:space="0" w:color="auto"/>
              <w:bottom w:val="single" w:sz="4" w:space="0" w:color="auto"/>
            </w:tcBorders>
            <w:shd w:val="clear" w:color="auto" w:fill="auto"/>
          </w:tcPr>
          <w:p w14:paraId="467C7C7B" w14:textId="77777777" w:rsidR="00383C89" w:rsidRPr="00167707" w:rsidRDefault="00383C89" w:rsidP="00435924">
            <w:pPr>
              <w:pStyle w:val="IOPH3"/>
              <w:jc w:val="both"/>
              <w:rPr>
                <w:rFonts w:asciiTheme="minorHAnsi" w:hAnsiTheme="minorHAnsi" w:cstheme="minorHAnsi"/>
                <w:sz w:val="24"/>
                <w:szCs w:val="24"/>
                <w:lang w:val="en-US" w:bidi="en-US"/>
              </w:rPr>
            </w:pPr>
          </w:p>
        </w:tc>
        <w:tc>
          <w:tcPr>
            <w:tcW w:w="543" w:type="pct"/>
            <w:tcBorders>
              <w:top w:val="single" w:sz="4" w:space="0" w:color="auto"/>
              <w:bottom w:val="single" w:sz="4" w:space="0" w:color="auto"/>
            </w:tcBorders>
            <w:shd w:val="clear" w:color="auto" w:fill="auto"/>
          </w:tcPr>
          <w:p w14:paraId="30C066A8"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6F0D</w:t>
            </w:r>
          </w:p>
        </w:tc>
        <w:tc>
          <w:tcPr>
            <w:tcW w:w="543" w:type="pct"/>
            <w:tcBorders>
              <w:top w:val="single" w:sz="4" w:space="0" w:color="auto"/>
              <w:bottom w:val="single" w:sz="4" w:space="0" w:color="auto"/>
            </w:tcBorders>
            <w:shd w:val="clear" w:color="auto" w:fill="auto"/>
          </w:tcPr>
          <w:p w14:paraId="602F0B0E"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F70D</w:t>
            </w:r>
          </w:p>
        </w:tc>
        <w:tc>
          <w:tcPr>
            <w:tcW w:w="576" w:type="pct"/>
            <w:tcBorders>
              <w:top w:val="single" w:sz="4" w:space="0" w:color="auto"/>
              <w:bottom w:val="single" w:sz="4" w:space="0" w:color="auto"/>
            </w:tcBorders>
            <w:shd w:val="clear" w:color="auto" w:fill="auto"/>
          </w:tcPr>
          <w:p w14:paraId="07C7F1A1"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FD0D</w:t>
            </w:r>
          </w:p>
        </w:tc>
        <w:tc>
          <w:tcPr>
            <w:tcW w:w="458" w:type="pct"/>
            <w:tcBorders>
              <w:top w:val="single" w:sz="4" w:space="0" w:color="auto"/>
              <w:bottom w:val="single" w:sz="4" w:space="0" w:color="auto"/>
            </w:tcBorders>
            <w:shd w:val="clear" w:color="auto" w:fill="auto"/>
          </w:tcPr>
          <w:p w14:paraId="1C8D634A"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FE0D</w:t>
            </w:r>
          </w:p>
        </w:tc>
        <w:tc>
          <w:tcPr>
            <w:tcW w:w="463" w:type="pct"/>
            <w:tcBorders>
              <w:top w:val="single" w:sz="4" w:space="0" w:color="auto"/>
              <w:bottom w:val="single" w:sz="4" w:space="0" w:color="auto"/>
            </w:tcBorders>
            <w:shd w:val="clear" w:color="auto" w:fill="auto"/>
            <w:vAlign w:val="center"/>
          </w:tcPr>
          <w:p w14:paraId="7726D164" w14:textId="77777777" w:rsidR="00383C89" w:rsidRPr="00167707" w:rsidRDefault="00383C89" w:rsidP="00435924">
            <w:pPr>
              <w:pStyle w:val="IOPH3"/>
              <w:jc w:val="both"/>
              <w:rPr>
                <w:rFonts w:asciiTheme="minorHAnsi" w:hAnsiTheme="minorHAnsi" w:cstheme="minorHAnsi"/>
                <w:sz w:val="24"/>
                <w:szCs w:val="24"/>
              </w:rPr>
            </w:pPr>
            <w:r w:rsidRPr="00167707">
              <w:rPr>
                <w:rFonts w:asciiTheme="minorHAnsi" w:hAnsiTheme="minorHAnsi" w:cstheme="minorHAnsi"/>
                <w:sz w:val="24"/>
                <w:szCs w:val="24"/>
              </w:rPr>
              <w:t>3F0D</w:t>
            </w:r>
          </w:p>
        </w:tc>
      </w:tr>
      <w:tr w:rsidR="00167707" w:rsidRPr="00167707" w14:paraId="5DB6EA07" w14:textId="77777777" w:rsidTr="006320DE">
        <w:trPr>
          <w:trHeight w:val="345"/>
          <w:jc w:val="center"/>
        </w:trPr>
        <w:tc>
          <w:tcPr>
            <w:tcW w:w="398" w:type="pct"/>
            <w:tcBorders>
              <w:top w:val="single" w:sz="4" w:space="0" w:color="auto"/>
            </w:tcBorders>
            <w:shd w:val="clear" w:color="auto" w:fill="auto"/>
            <w:vAlign w:val="center"/>
            <w:hideMark/>
          </w:tcPr>
          <w:p w14:paraId="3E83CEB6"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1</w:t>
            </w:r>
          </w:p>
        </w:tc>
        <w:tc>
          <w:tcPr>
            <w:tcW w:w="636" w:type="pct"/>
            <w:tcBorders>
              <w:top w:val="single" w:sz="4" w:space="0" w:color="auto"/>
            </w:tcBorders>
            <w:shd w:val="clear" w:color="auto" w:fill="auto"/>
            <w:vAlign w:val="center"/>
            <w:hideMark/>
          </w:tcPr>
          <w:p w14:paraId="619DEDCA"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2.57</w:t>
            </w:r>
          </w:p>
        </w:tc>
        <w:tc>
          <w:tcPr>
            <w:tcW w:w="612" w:type="pct"/>
            <w:tcBorders>
              <w:top w:val="single" w:sz="4" w:space="0" w:color="auto"/>
            </w:tcBorders>
            <w:shd w:val="clear" w:color="auto" w:fill="auto"/>
            <w:vAlign w:val="center"/>
            <w:hideMark/>
          </w:tcPr>
          <w:p w14:paraId="02B837C7"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xml:space="preserve">  27</w:t>
            </w:r>
          </w:p>
        </w:tc>
        <w:tc>
          <w:tcPr>
            <w:tcW w:w="771" w:type="pct"/>
            <w:tcBorders>
              <w:top w:val="single" w:sz="4" w:space="0" w:color="auto"/>
            </w:tcBorders>
            <w:shd w:val="clear" w:color="auto" w:fill="auto"/>
          </w:tcPr>
          <w:p w14:paraId="70407527"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14.130</w:t>
            </w:r>
          </w:p>
        </w:tc>
        <w:tc>
          <w:tcPr>
            <w:tcW w:w="543" w:type="pct"/>
            <w:tcBorders>
              <w:top w:val="single" w:sz="4" w:space="0" w:color="auto"/>
            </w:tcBorders>
            <w:shd w:val="clear" w:color="auto" w:fill="auto"/>
            <w:vAlign w:val="center"/>
          </w:tcPr>
          <w:p w14:paraId="73DB4B49"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Y</w:t>
            </w:r>
          </w:p>
        </w:tc>
        <w:tc>
          <w:tcPr>
            <w:tcW w:w="543" w:type="pct"/>
            <w:tcBorders>
              <w:top w:val="single" w:sz="4" w:space="0" w:color="auto"/>
            </w:tcBorders>
            <w:shd w:val="clear" w:color="auto" w:fill="auto"/>
            <w:vAlign w:val="center"/>
          </w:tcPr>
          <w:p w14:paraId="3EE41280"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Y</w:t>
            </w:r>
          </w:p>
        </w:tc>
        <w:tc>
          <w:tcPr>
            <w:tcW w:w="576" w:type="pct"/>
            <w:tcBorders>
              <w:top w:val="single" w:sz="4" w:space="0" w:color="auto"/>
            </w:tcBorders>
            <w:shd w:val="clear" w:color="auto" w:fill="auto"/>
            <w:vAlign w:val="center"/>
          </w:tcPr>
          <w:p w14:paraId="4EA69064"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Y</w:t>
            </w:r>
          </w:p>
        </w:tc>
        <w:tc>
          <w:tcPr>
            <w:tcW w:w="458" w:type="pct"/>
            <w:tcBorders>
              <w:top w:val="single" w:sz="4" w:space="0" w:color="auto"/>
            </w:tcBorders>
            <w:shd w:val="clear" w:color="auto" w:fill="auto"/>
            <w:vAlign w:val="center"/>
          </w:tcPr>
          <w:p w14:paraId="66FE28A3"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Y</w:t>
            </w:r>
          </w:p>
        </w:tc>
        <w:tc>
          <w:tcPr>
            <w:tcW w:w="463" w:type="pct"/>
            <w:tcBorders>
              <w:top w:val="single" w:sz="4" w:space="0" w:color="auto"/>
            </w:tcBorders>
            <w:shd w:val="clear" w:color="auto" w:fill="auto"/>
            <w:vAlign w:val="center"/>
          </w:tcPr>
          <w:p w14:paraId="3F69ED07"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Y</w:t>
            </w:r>
          </w:p>
        </w:tc>
      </w:tr>
      <w:tr w:rsidR="00167707" w:rsidRPr="00167707" w14:paraId="0D21F949" w14:textId="77777777" w:rsidTr="006320DE">
        <w:trPr>
          <w:trHeight w:val="345"/>
          <w:jc w:val="center"/>
        </w:trPr>
        <w:tc>
          <w:tcPr>
            <w:tcW w:w="398" w:type="pct"/>
            <w:shd w:val="clear" w:color="auto" w:fill="auto"/>
            <w:vAlign w:val="center"/>
          </w:tcPr>
          <w:p w14:paraId="4D3CE921"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2</w:t>
            </w:r>
          </w:p>
        </w:tc>
        <w:tc>
          <w:tcPr>
            <w:tcW w:w="636" w:type="pct"/>
            <w:shd w:val="clear" w:color="auto" w:fill="auto"/>
            <w:vAlign w:val="center"/>
          </w:tcPr>
          <w:p w14:paraId="34C887FB"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2.56</w:t>
            </w:r>
          </w:p>
        </w:tc>
        <w:tc>
          <w:tcPr>
            <w:tcW w:w="612" w:type="pct"/>
            <w:shd w:val="clear" w:color="auto" w:fill="auto"/>
            <w:vAlign w:val="center"/>
          </w:tcPr>
          <w:p w14:paraId="0C157EBB"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xml:space="preserve">  41</w:t>
            </w:r>
          </w:p>
        </w:tc>
        <w:tc>
          <w:tcPr>
            <w:tcW w:w="771" w:type="pct"/>
            <w:shd w:val="clear" w:color="auto" w:fill="auto"/>
          </w:tcPr>
          <w:p w14:paraId="2FAB778B"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14.200</w:t>
            </w:r>
          </w:p>
        </w:tc>
        <w:tc>
          <w:tcPr>
            <w:tcW w:w="543" w:type="pct"/>
            <w:shd w:val="clear" w:color="auto" w:fill="auto"/>
            <w:vAlign w:val="center"/>
          </w:tcPr>
          <w:p w14:paraId="6015DE65"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Y</w:t>
            </w:r>
          </w:p>
        </w:tc>
        <w:tc>
          <w:tcPr>
            <w:tcW w:w="543" w:type="pct"/>
            <w:shd w:val="clear" w:color="auto" w:fill="auto"/>
            <w:vAlign w:val="center"/>
          </w:tcPr>
          <w:p w14:paraId="4201ACCC"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Y</w:t>
            </w:r>
          </w:p>
        </w:tc>
        <w:tc>
          <w:tcPr>
            <w:tcW w:w="576" w:type="pct"/>
            <w:shd w:val="clear" w:color="auto" w:fill="auto"/>
            <w:vAlign w:val="center"/>
          </w:tcPr>
          <w:p w14:paraId="554EDB5C"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Y</w:t>
            </w:r>
          </w:p>
        </w:tc>
        <w:tc>
          <w:tcPr>
            <w:tcW w:w="458" w:type="pct"/>
            <w:shd w:val="clear" w:color="auto" w:fill="auto"/>
            <w:vAlign w:val="center"/>
          </w:tcPr>
          <w:p w14:paraId="4D423CAD"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Y</w:t>
            </w:r>
          </w:p>
        </w:tc>
        <w:tc>
          <w:tcPr>
            <w:tcW w:w="463" w:type="pct"/>
            <w:shd w:val="clear" w:color="auto" w:fill="auto"/>
            <w:vAlign w:val="center"/>
          </w:tcPr>
          <w:p w14:paraId="011E940A"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Y</w:t>
            </w:r>
          </w:p>
        </w:tc>
      </w:tr>
      <w:tr w:rsidR="00167707" w:rsidRPr="00167707" w14:paraId="0EFB9A15" w14:textId="77777777" w:rsidTr="006320DE">
        <w:trPr>
          <w:trHeight w:val="345"/>
          <w:jc w:val="center"/>
        </w:trPr>
        <w:tc>
          <w:tcPr>
            <w:tcW w:w="398" w:type="pct"/>
            <w:shd w:val="clear" w:color="auto" w:fill="auto"/>
            <w:vAlign w:val="center"/>
            <w:hideMark/>
          </w:tcPr>
          <w:p w14:paraId="6B651B18"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3</w:t>
            </w:r>
          </w:p>
        </w:tc>
        <w:tc>
          <w:tcPr>
            <w:tcW w:w="636" w:type="pct"/>
            <w:shd w:val="clear" w:color="auto" w:fill="auto"/>
            <w:vAlign w:val="center"/>
            <w:hideMark/>
          </w:tcPr>
          <w:p w14:paraId="20CD4831"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2.47</w:t>
            </w:r>
          </w:p>
        </w:tc>
        <w:tc>
          <w:tcPr>
            <w:tcW w:w="612" w:type="pct"/>
            <w:shd w:val="clear" w:color="auto" w:fill="auto"/>
            <w:vAlign w:val="center"/>
            <w:hideMark/>
          </w:tcPr>
          <w:p w14:paraId="7E574136"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xml:space="preserve">  90</w:t>
            </w:r>
          </w:p>
        </w:tc>
        <w:tc>
          <w:tcPr>
            <w:tcW w:w="771" w:type="pct"/>
            <w:shd w:val="clear" w:color="auto" w:fill="auto"/>
          </w:tcPr>
          <w:p w14:paraId="746DA468"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14.970</w:t>
            </w:r>
          </w:p>
        </w:tc>
        <w:tc>
          <w:tcPr>
            <w:tcW w:w="543" w:type="pct"/>
            <w:shd w:val="clear" w:color="auto" w:fill="auto"/>
            <w:vAlign w:val="center"/>
          </w:tcPr>
          <w:p w14:paraId="2D492A49"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Y</w:t>
            </w:r>
          </w:p>
        </w:tc>
        <w:tc>
          <w:tcPr>
            <w:tcW w:w="543" w:type="pct"/>
            <w:shd w:val="clear" w:color="auto" w:fill="auto"/>
            <w:vAlign w:val="center"/>
          </w:tcPr>
          <w:p w14:paraId="6AE7F9C6"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Y</w:t>
            </w:r>
          </w:p>
        </w:tc>
        <w:tc>
          <w:tcPr>
            <w:tcW w:w="576" w:type="pct"/>
            <w:shd w:val="clear" w:color="auto" w:fill="auto"/>
            <w:vAlign w:val="center"/>
          </w:tcPr>
          <w:p w14:paraId="6066172A"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Y</w:t>
            </w:r>
          </w:p>
        </w:tc>
        <w:tc>
          <w:tcPr>
            <w:tcW w:w="458" w:type="pct"/>
            <w:shd w:val="clear" w:color="auto" w:fill="auto"/>
            <w:vAlign w:val="center"/>
          </w:tcPr>
          <w:p w14:paraId="47939860"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Y</w:t>
            </w:r>
          </w:p>
        </w:tc>
        <w:tc>
          <w:tcPr>
            <w:tcW w:w="463" w:type="pct"/>
            <w:shd w:val="clear" w:color="auto" w:fill="auto"/>
            <w:vAlign w:val="center"/>
          </w:tcPr>
          <w:p w14:paraId="044966DB"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Y</w:t>
            </w:r>
          </w:p>
        </w:tc>
      </w:tr>
      <w:tr w:rsidR="00167707" w:rsidRPr="00167707" w14:paraId="37FD1603" w14:textId="77777777" w:rsidTr="006320DE">
        <w:trPr>
          <w:trHeight w:val="345"/>
          <w:jc w:val="center"/>
        </w:trPr>
        <w:tc>
          <w:tcPr>
            <w:tcW w:w="398" w:type="pct"/>
            <w:shd w:val="clear" w:color="auto" w:fill="auto"/>
            <w:vAlign w:val="center"/>
            <w:hideMark/>
          </w:tcPr>
          <w:p w14:paraId="6552C5C8"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4</w:t>
            </w:r>
          </w:p>
        </w:tc>
        <w:tc>
          <w:tcPr>
            <w:tcW w:w="636" w:type="pct"/>
            <w:shd w:val="clear" w:color="auto" w:fill="auto"/>
            <w:vAlign w:val="center"/>
            <w:hideMark/>
          </w:tcPr>
          <w:p w14:paraId="337A85AA"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2.73</w:t>
            </w:r>
          </w:p>
        </w:tc>
        <w:tc>
          <w:tcPr>
            <w:tcW w:w="612" w:type="pct"/>
            <w:shd w:val="clear" w:color="auto" w:fill="auto"/>
            <w:vAlign w:val="center"/>
            <w:hideMark/>
          </w:tcPr>
          <w:p w14:paraId="7E6695D5"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116</w:t>
            </w:r>
          </w:p>
        </w:tc>
        <w:tc>
          <w:tcPr>
            <w:tcW w:w="771" w:type="pct"/>
            <w:shd w:val="clear" w:color="auto" w:fill="auto"/>
          </w:tcPr>
          <w:p w14:paraId="408F0CBB"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15.685</w:t>
            </w:r>
          </w:p>
        </w:tc>
        <w:tc>
          <w:tcPr>
            <w:tcW w:w="543" w:type="pct"/>
            <w:shd w:val="clear" w:color="auto" w:fill="auto"/>
            <w:vAlign w:val="center"/>
          </w:tcPr>
          <w:p w14:paraId="4AE8419E"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w:t>
            </w:r>
          </w:p>
        </w:tc>
        <w:tc>
          <w:tcPr>
            <w:tcW w:w="543" w:type="pct"/>
            <w:shd w:val="clear" w:color="auto" w:fill="auto"/>
            <w:vAlign w:val="center"/>
          </w:tcPr>
          <w:p w14:paraId="4B2A2284"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w:t>
            </w:r>
          </w:p>
        </w:tc>
        <w:tc>
          <w:tcPr>
            <w:tcW w:w="576" w:type="pct"/>
            <w:shd w:val="clear" w:color="auto" w:fill="auto"/>
            <w:vAlign w:val="center"/>
          </w:tcPr>
          <w:p w14:paraId="2A7AECCF"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w:t>
            </w:r>
          </w:p>
        </w:tc>
        <w:tc>
          <w:tcPr>
            <w:tcW w:w="458" w:type="pct"/>
            <w:shd w:val="clear" w:color="auto" w:fill="auto"/>
            <w:vAlign w:val="center"/>
          </w:tcPr>
          <w:p w14:paraId="48DB8648"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w:t>
            </w:r>
          </w:p>
        </w:tc>
        <w:tc>
          <w:tcPr>
            <w:tcW w:w="463" w:type="pct"/>
            <w:shd w:val="clear" w:color="auto" w:fill="auto"/>
            <w:vAlign w:val="center"/>
          </w:tcPr>
          <w:p w14:paraId="28BB6421"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w:t>
            </w:r>
          </w:p>
        </w:tc>
      </w:tr>
      <w:tr w:rsidR="00167707" w:rsidRPr="00167707" w14:paraId="45D45377" w14:textId="77777777" w:rsidTr="006320DE">
        <w:trPr>
          <w:trHeight w:val="345"/>
          <w:jc w:val="center"/>
        </w:trPr>
        <w:tc>
          <w:tcPr>
            <w:tcW w:w="398" w:type="pct"/>
            <w:tcBorders>
              <w:bottom w:val="single" w:sz="4" w:space="0" w:color="auto"/>
            </w:tcBorders>
            <w:shd w:val="clear" w:color="auto" w:fill="auto"/>
            <w:vAlign w:val="center"/>
            <w:hideMark/>
          </w:tcPr>
          <w:p w14:paraId="03424AA2"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5</w:t>
            </w:r>
          </w:p>
        </w:tc>
        <w:tc>
          <w:tcPr>
            <w:tcW w:w="636" w:type="pct"/>
            <w:tcBorders>
              <w:bottom w:val="single" w:sz="4" w:space="0" w:color="auto"/>
            </w:tcBorders>
            <w:shd w:val="clear" w:color="auto" w:fill="auto"/>
            <w:vAlign w:val="center"/>
            <w:hideMark/>
          </w:tcPr>
          <w:p w14:paraId="2135DEA7"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w:t>
            </w:r>
          </w:p>
        </w:tc>
        <w:tc>
          <w:tcPr>
            <w:tcW w:w="612" w:type="pct"/>
            <w:tcBorders>
              <w:bottom w:val="single" w:sz="4" w:space="0" w:color="auto"/>
            </w:tcBorders>
            <w:shd w:val="clear" w:color="auto" w:fill="auto"/>
            <w:vAlign w:val="center"/>
            <w:hideMark/>
          </w:tcPr>
          <w:p w14:paraId="2AAB702F"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w:t>
            </w:r>
          </w:p>
        </w:tc>
        <w:tc>
          <w:tcPr>
            <w:tcW w:w="771" w:type="pct"/>
            <w:tcBorders>
              <w:bottom w:val="single" w:sz="4" w:space="0" w:color="auto"/>
            </w:tcBorders>
            <w:shd w:val="clear" w:color="auto" w:fill="auto"/>
          </w:tcPr>
          <w:p w14:paraId="0DFB7872"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xml:space="preserve">   -</w:t>
            </w:r>
          </w:p>
        </w:tc>
        <w:tc>
          <w:tcPr>
            <w:tcW w:w="543" w:type="pct"/>
            <w:tcBorders>
              <w:bottom w:val="single" w:sz="4" w:space="0" w:color="auto"/>
            </w:tcBorders>
            <w:shd w:val="clear" w:color="auto" w:fill="auto"/>
            <w:vAlign w:val="center"/>
          </w:tcPr>
          <w:p w14:paraId="034857D4"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N</w:t>
            </w:r>
          </w:p>
        </w:tc>
        <w:tc>
          <w:tcPr>
            <w:tcW w:w="543" w:type="pct"/>
            <w:tcBorders>
              <w:bottom w:val="single" w:sz="4" w:space="0" w:color="auto"/>
            </w:tcBorders>
            <w:shd w:val="clear" w:color="auto" w:fill="auto"/>
            <w:vAlign w:val="center"/>
          </w:tcPr>
          <w:p w14:paraId="095E0C27"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N</w:t>
            </w:r>
          </w:p>
        </w:tc>
        <w:tc>
          <w:tcPr>
            <w:tcW w:w="576" w:type="pct"/>
            <w:tcBorders>
              <w:bottom w:val="single" w:sz="4" w:space="0" w:color="auto"/>
            </w:tcBorders>
            <w:shd w:val="clear" w:color="auto" w:fill="auto"/>
            <w:vAlign w:val="center"/>
          </w:tcPr>
          <w:p w14:paraId="7804E71E"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N</w:t>
            </w:r>
          </w:p>
        </w:tc>
        <w:tc>
          <w:tcPr>
            <w:tcW w:w="458" w:type="pct"/>
            <w:tcBorders>
              <w:bottom w:val="single" w:sz="4" w:space="0" w:color="auto"/>
            </w:tcBorders>
            <w:shd w:val="clear" w:color="auto" w:fill="auto"/>
            <w:vAlign w:val="center"/>
          </w:tcPr>
          <w:p w14:paraId="6F236E82"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N</w:t>
            </w:r>
          </w:p>
        </w:tc>
        <w:tc>
          <w:tcPr>
            <w:tcW w:w="463" w:type="pct"/>
            <w:tcBorders>
              <w:bottom w:val="single" w:sz="4" w:space="0" w:color="auto"/>
            </w:tcBorders>
            <w:shd w:val="clear" w:color="auto" w:fill="auto"/>
            <w:vAlign w:val="center"/>
          </w:tcPr>
          <w:p w14:paraId="3D5375A0" w14:textId="77777777" w:rsidR="00383C89" w:rsidRPr="00167707" w:rsidRDefault="00383C89" w:rsidP="00435924">
            <w:pPr>
              <w:pStyle w:val="IOPH3"/>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N</w:t>
            </w:r>
          </w:p>
        </w:tc>
      </w:tr>
    </w:tbl>
    <w:p w14:paraId="7D92DBFC" w14:textId="77777777" w:rsidR="00383C89" w:rsidRPr="00167707" w:rsidRDefault="00383C89" w:rsidP="00435924">
      <w:pPr>
        <w:pStyle w:val="IOPH1"/>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5. Conclusions</w:t>
      </w:r>
    </w:p>
    <w:p w14:paraId="060E57FF"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In this paper, 17 different (un)-coated fibre-based substrates were studied regarding printability and ink compatibility for printed electronics. Low values for both surface roughness R</w:t>
      </w:r>
      <w:r w:rsidRPr="00167707">
        <w:rPr>
          <w:rFonts w:asciiTheme="minorHAnsi" w:hAnsiTheme="minorHAnsi" w:cstheme="minorHAnsi"/>
          <w:sz w:val="24"/>
          <w:szCs w:val="24"/>
          <w:vertAlign w:val="subscript"/>
        </w:rPr>
        <w:t>a</w:t>
      </w:r>
      <w:r w:rsidRPr="00167707">
        <w:rPr>
          <w:rFonts w:asciiTheme="minorHAnsi" w:hAnsiTheme="minorHAnsi" w:cstheme="minorHAnsi"/>
          <w:sz w:val="24"/>
          <w:szCs w:val="24"/>
        </w:rPr>
        <w:t xml:space="preserve"> (1500 nm) and resistance (&lt;50 Ω) showed promising for printed electronics on fibre-based substrates using a conductive silver nanoparticle (</w:t>
      </w:r>
      <w:proofErr w:type="spellStart"/>
      <w:r w:rsidRPr="00167707">
        <w:rPr>
          <w:rFonts w:asciiTheme="minorHAnsi" w:hAnsiTheme="minorHAnsi" w:cstheme="minorHAnsi"/>
          <w:sz w:val="24"/>
          <w:szCs w:val="24"/>
        </w:rPr>
        <w:t>AgNPs</w:t>
      </w:r>
      <w:proofErr w:type="spellEnd"/>
      <w:r w:rsidRPr="00167707">
        <w:rPr>
          <w:rFonts w:asciiTheme="minorHAnsi" w:hAnsiTheme="minorHAnsi" w:cstheme="minorHAnsi"/>
          <w:sz w:val="24"/>
          <w:szCs w:val="24"/>
        </w:rPr>
        <w:t xml:space="preserve">) ink (in accordance of previous study </w:t>
      </w:r>
      <w:r w:rsidRPr="00167707">
        <w:rPr>
          <w:rFonts w:asciiTheme="minorHAnsi" w:hAnsiTheme="minorHAnsi" w:cstheme="minorHAnsi"/>
          <w:sz w:val="24"/>
          <w:szCs w:val="24"/>
        </w:rPr>
        <w:fldChar w:fldCharType="begin" w:fldLock="1"/>
      </w:r>
      <w:r w:rsidRPr="00167707">
        <w:rPr>
          <w:rFonts w:asciiTheme="minorHAnsi" w:hAnsiTheme="minorHAnsi" w:cstheme="minorHAnsi"/>
          <w:sz w:val="24"/>
          <w:szCs w:val="24"/>
        </w:rPr>
        <w:instrText>ADDIN CSL_CITATION {"citationItems":[{"id":"ITEM-1","itemData":{"ISSN":"1996-1944","author":[{"dropping-particle":"","family":"Machiels","given":"Jarne","non-dropping-particle":"","parse-names":false,"suffix":""},{"dropping-particle":"","family":"Appeltans","given":"Raf","non-dropping-particle":"","parse-names":false,"suffix":""},{"dropping-particle":"","family":"Bauer","given":"Dieter Klaus","non-dropping-particle":"","parse-names":false,"suffix":""},{"dropping-particle":"","family":"Segers","given":"Elien","non-dropping-particle":"","parse-names":false,"suffix":""},{"dropping-particle":"","family":"Henckens","given":"Zander","non-dropping-particle":"","parse-names":false,"suffix":""},{"dropping-particle":"","family":"Rompaey","given":"Wouter","non-dropping-particle":"Van","parse-names":false,"suffix":""},{"dropping-particle":"","family":"Adons","given":"Dimitri","non-dropping-particle":"","parse-names":false,"suffix":""},{"dropping-particle":"","family":"Peeters","given":"Roos","non-dropping-particle":"","parse-names":false,"suffix":""},{"dropping-particle":"","family":"Geiβler","given":"Marie","non-dropping-particle":"","parse-names":false,"suffix":""},{"dropping-particle":"","family":"Kuehnoel","given":"Katrin","non-dropping-particle":"","parse-names":false,"suffix":""}],"container-title":"Materials","id":"ITEM-1","issue":"19","issued":{"date-parts":[["2021"]]},"page":"5500","publisher":"MDPI","title":"Screen Printed Antennas on Fiber-Based Substrates for Sustainable HF RFID Assisted E-Fulfilment Smart Packaging","type":"article-journal","volume":"14"},"uris":["http://www.mendeley.com/documents/?uuid=ead46611-41ea-4944-a854-29a92ab60ade"]}],"mendeley":{"formattedCitation":"[21]","plainTextFormattedCitation":"[21]","previouslyFormattedCitation":"[21]"},"properties":{"noteIndex":0},"schema":"https://github.com/citation-style-language/schema/raw/master/csl-citation.json"}</w:instrText>
      </w:r>
      <w:r w:rsidRPr="00167707">
        <w:rPr>
          <w:rFonts w:asciiTheme="minorHAnsi" w:hAnsiTheme="minorHAnsi" w:cstheme="minorHAnsi"/>
          <w:sz w:val="24"/>
          <w:szCs w:val="24"/>
        </w:rPr>
        <w:fldChar w:fldCharType="separate"/>
      </w:r>
      <w:r w:rsidRPr="00167707">
        <w:rPr>
          <w:rFonts w:asciiTheme="minorHAnsi" w:hAnsiTheme="minorHAnsi" w:cstheme="minorHAnsi"/>
          <w:noProof/>
          <w:sz w:val="24"/>
          <w:szCs w:val="24"/>
        </w:rPr>
        <w:t>[21]</w:t>
      </w:r>
      <w:r w:rsidRPr="00167707">
        <w:rPr>
          <w:rFonts w:asciiTheme="minorHAnsi" w:hAnsiTheme="minorHAnsi" w:cstheme="minorHAnsi"/>
          <w:sz w:val="24"/>
          <w:szCs w:val="24"/>
        </w:rPr>
        <w:fldChar w:fldCharType="end"/>
      </w:r>
      <w:r w:rsidRPr="00167707">
        <w:rPr>
          <w:rFonts w:asciiTheme="minorHAnsi" w:hAnsiTheme="minorHAnsi" w:cstheme="minorHAnsi"/>
          <w:sz w:val="24"/>
          <w:szCs w:val="24"/>
        </w:rPr>
        <w:t xml:space="preserve">). In addition, mechanical and visual characteristics, along with the ability to withstand thermal sintering temperature were also considered to choose the appropriate paper for our application. Finally, the Koehler Type B (coated) substrate was chosen as it outperforms the other paper substrates. </w:t>
      </w:r>
    </w:p>
    <w:p w14:paraId="6F529871"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Aerosol Jet</w:t>
      </w:r>
      <w:r w:rsidRPr="00167707">
        <w:rPr>
          <w:rFonts w:asciiTheme="minorHAnsi" w:hAnsiTheme="minorHAnsi" w:cstheme="minorHAnsi"/>
          <w:sz w:val="24"/>
          <w:szCs w:val="24"/>
          <w:vertAlign w:val="superscript"/>
        </w:rPr>
        <w:t>®</w:t>
      </w:r>
      <w:r w:rsidRPr="00167707">
        <w:rPr>
          <w:rFonts w:asciiTheme="minorHAnsi" w:hAnsiTheme="minorHAnsi" w:cstheme="minorHAnsi"/>
          <w:sz w:val="24"/>
          <w:szCs w:val="24"/>
        </w:rPr>
        <w:t xml:space="preserve"> Printing was used to print HF RFID antenna on Koehler Type B (coated) paper with </w:t>
      </w:r>
      <w:proofErr w:type="spellStart"/>
      <w:r w:rsidRPr="00167707">
        <w:rPr>
          <w:rFonts w:asciiTheme="minorHAnsi" w:hAnsiTheme="minorHAnsi" w:cstheme="minorHAnsi"/>
          <w:sz w:val="24"/>
          <w:szCs w:val="24"/>
        </w:rPr>
        <w:t>AgNPs</w:t>
      </w:r>
      <w:proofErr w:type="spellEnd"/>
      <w:r w:rsidRPr="00167707">
        <w:rPr>
          <w:rFonts w:asciiTheme="minorHAnsi" w:hAnsiTheme="minorHAnsi" w:cstheme="minorHAnsi"/>
          <w:sz w:val="24"/>
          <w:szCs w:val="24"/>
        </w:rPr>
        <w:t xml:space="preserve"> </w:t>
      </w:r>
      <w:proofErr w:type="spellStart"/>
      <w:r w:rsidRPr="00167707">
        <w:rPr>
          <w:rFonts w:asciiTheme="minorHAnsi" w:hAnsiTheme="minorHAnsi" w:cstheme="minorHAnsi"/>
          <w:sz w:val="24"/>
          <w:szCs w:val="24"/>
        </w:rPr>
        <w:t>Metalon</w:t>
      </w:r>
      <w:proofErr w:type="spellEnd"/>
      <w:r w:rsidRPr="00167707">
        <w:rPr>
          <w:rFonts w:asciiTheme="minorHAnsi" w:hAnsiTheme="minorHAnsi" w:cstheme="minorHAnsi"/>
          <w:sz w:val="24"/>
          <w:szCs w:val="24"/>
        </w:rPr>
        <w:t>® JS-A221AE ink. Out of the 5 printed antenna samples, the lowest series resistance and inductance of  27 Ω and 2.57 ± 0.01 µH, respectively were recorded with a resonating frequency (F</w:t>
      </w:r>
      <w:r w:rsidRPr="00167707">
        <w:rPr>
          <w:rFonts w:asciiTheme="minorHAnsi" w:hAnsiTheme="minorHAnsi" w:cstheme="minorHAnsi"/>
          <w:sz w:val="24"/>
          <w:szCs w:val="24"/>
          <w:vertAlign w:val="subscript"/>
        </w:rPr>
        <w:t>res</w:t>
      </w:r>
      <w:r w:rsidRPr="00167707">
        <w:rPr>
          <w:rFonts w:asciiTheme="minorHAnsi" w:hAnsiTheme="minorHAnsi" w:cstheme="minorHAnsi"/>
          <w:sz w:val="24"/>
          <w:szCs w:val="24"/>
        </w:rPr>
        <w:t xml:space="preserve">) of 14.130 </w:t>
      </w:r>
      <w:proofErr w:type="spellStart"/>
      <w:r w:rsidRPr="00167707">
        <w:rPr>
          <w:rFonts w:asciiTheme="minorHAnsi" w:hAnsiTheme="minorHAnsi" w:cstheme="minorHAnsi"/>
          <w:sz w:val="24"/>
          <w:szCs w:val="24"/>
        </w:rPr>
        <w:t>MHz.</w:t>
      </w:r>
      <w:proofErr w:type="spellEnd"/>
      <w:r w:rsidRPr="00167707">
        <w:rPr>
          <w:rFonts w:asciiTheme="minorHAnsi" w:hAnsiTheme="minorHAnsi" w:cstheme="minorHAnsi"/>
          <w:sz w:val="24"/>
          <w:szCs w:val="24"/>
        </w:rPr>
        <w:t xml:space="preserve"> Due to these electrical characteristics, it was possible to extract the tags’ code of this ink-paper combination and was concluded to be successful for AJ</w:t>
      </w:r>
      <w:r w:rsidRPr="00167707">
        <w:rPr>
          <w:rFonts w:asciiTheme="minorHAnsi" w:hAnsiTheme="minorHAnsi" w:cstheme="minorHAnsi"/>
          <w:sz w:val="24"/>
          <w:szCs w:val="24"/>
          <w:vertAlign w:val="superscript"/>
        </w:rPr>
        <w:t>®</w:t>
      </w:r>
      <w:r w:rsidRPr="00167707">
        <w:rPr>
          <w:rFonts w:asciiTheme="minorHAnsi" w:hAnsiTheme="minorHAnsi" w:cstheme="minorHAnsi"/>
          <w:sz w:val="24"/>
          <w:szCs w:val="24"/>
        </w:rPr>
        <w:t xml:space="preserve"> printing HF RFID antennas on paper substrates. </w:t>
      </w:r>
    </w:p>
    <w:p w14:paraId="4EAF19D7"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rPr>
        <w:t xml:space="preserve">It can be concluded that Aerosol Jet Printing has been showcased to be a prototyping/ fabricating technique for printing antennas on a </w:t>
      </w:r>
      <w:proofErr w:type="spellStart"/>
      <w:r w:rsidRPr="00167707">
        <w:rPr>
          <w:rFonts w:asciiTheme="minorHAnsi" w:hAnsiTheme="minorHAnsi" w:cstheme="minorHAnsi"/>
          <w:sz w:val="24"/>
          <w:szCs w:val="24"/>
        </w:rPr>
        <w:t>fiber</w:t>
      </w:r>
      <w:proofErr w:type="spellEnd"/>
      <w:r w:rsidRPr="00167707">
        <w:rPr>
          <w:rFonts w:asciiTheme="minorHAnsi" w:hAnsiTheme="minorHAnsi" w:cstheme="minorHAnsi"/>
          <w:sz w:val="24"/>
          <w:szCs w:val="24"/>
        </w:rPr>
        <w:t>-based substrate for the smart packaging industry.</w:t>
      </w:r>
    </w:p>
    <w:p w14:paraId="2E7F3170" w14:textId="77777777" w:rsidR="00383C89" w:rsidRPr="00167707" w:rsidRDefault="00383C89" w:rsidP="00435924">
      <w:pPr>
        <w:pStyle w:val="IOPH1"/>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Author Contributions</w:t>
      </w:r>
    </w:p>
    <w:p w14:paraId="6098517B" w14:textId="77777777" w:rsidR="00383C89" w:rsidRPr="00167707" w:rsidRDefault="00383C89" w:rsidP="00435924">
      <w:pPr>
        <w:pStyle w:val="IOPText"/>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 xml:space="preserve"> “Conceptualization, A.V., M.B., W.D., and E.F.; methodology, A.V., R.A.; validation, A.V. and R.A.; investigation, A.V., M.G., and L.T.; writing—original draft preparation, A.V.; writing—review and editing, R.A., M.G.; L.T., M.B., W.D., and E.F.; project administration, M.B., W.D. and E.F.; funding acquisition, M.B., W.D. and E.F. All authors have read and agreed to the published version of the manuscript.”</w:t>
      </w:r>
    </w:p>
    <w:p w14:paraId="4E7AB393" w14:textId="77777777" w:rsidR="00383C89" w:rsidRPr="00167707" w:rsidRDefault="00383C89" w:rsidP="00435924">
      <w:pPr>
        <w:pStyle w:val="IOPH1"/>
        <w:jc w:val="both"/>
        <w:rPr>
          <w:rFonts w:asciiTheme="minorHAnsi" w:hAnsiTheme="minorHAnsi" w:cstheme="minorHAnsi"/>
          <w:sz w:val="24"/>
          <w:szCs w:val="24"/>
          <w:lang w:val="en-US" w:bidi="en-US"/>
        </w:rPr>
      </w:pPr>
      <w:r w:rsidRPr="00167707">
        <w:rPr>
          <w:rFonts w:asciiTheme="minorHAnsi" w:hAnsiTheme="minorHAnsi" w:cstheme="minorHAnsi"/>
          <w:sz w:val="24"/>
          <w:szCs w:val="24"/>
          <w:lang w:val="en-US" w:bidi="en-US"/>
        </w:rPr>
        <w:t>Funding</w:t>
      </w:r>
    </w:p>
    <w:p w14:paraId="5447EAB7" w14:textId="77777777" w:rsidR="00383C89" w:rsidRPr="00167707" w:rsidRDefault="00383C89" w:rsidP="00435924">
      <w:pPr>
        <w:pStyle w:val="IOPText"/>
        <w:rPr>
          <w:rFonts w:asciiTheme="minorHAnsi" w:hAnsiTheme="minorHAnsi" w:cstheme="minorHAnsi"/>
          <w:sz w:val="24"/>
          <w:szCs w:val="24"/>
        </w:rPr>
      </w:pPr>
      <w:r w:rsidRPr="00167707">
        <w:rPr>
          <w:rFonts w:asciiTheme="minorHAnsi" w:hAnsiTheme="minorHAnsi" w:cstheme="minorHAnsi"/>
          <w:sz w:val="24"/>
          <w:szCs w:val="24"/>
          <w:lang w:val="en-US" w:bidi="en-US"/>
        </w:rPr>
        <w:t xml:space="preserve">This study is part of the CORNET project ‘PAPERONICS: Low cost multisensory paper and packaging applications’ (2019–2021). </w:t>
      </w:r>
      <w:r w:rsidRPr="00167707">
        <w:rPr>
          <w:rFonts w:asciiTheme="minorHAnsi" w:hAnsiTheme="minorHAnsi" w:cstheme="minorHAnsi"/>
          <w:sz w:val="24"/>
          <w:szCs w:val="24"/>
          <w:lang w:val="de-DE" w:bidi="en-US"/>
        </w:rPr>
        <w:t xml:space="preserve">This </w:t>
      </w:r>
      <w:proofErr w:type="spellStart"/>
      <w:r w:rsidRPr="00167707">
        <w:rPr>
          <w:rFonts w:asciiTheme="minorHAnsi" w:hAnsiTheme="minorHAnsi" w:cstheme="minorHAnsi"/>
          <w:sz w:val="24"/>
          <w:szCs w:val="24"/>
          <w:lang w:val="de-DE" w:bidi="en-US"/>
        </w:rPr>
        <w:t>research</w:t>
      </w:r>
      <w:proofErr w:type="spellEnd"/>
      <w:r w:rsidRPr="00167707">
        <w:rPr>
          <w:rFonts w:asciiTheme="minorHAnsi" w:hAnsiTheme="minorHAnsi" w:cstheme="minorHAnsi"/>
          <w:sz w:val="24"/>
          <w:szCs w:val="24"/>
          <w:lang w:val="de-DE" w:bidi="en-US"/>
        </w:rPr>
        <w:t xml:space="preserve"> was </w:t>
      </w:r>
      <w:proofErr w:type="spellStart"/>
      <w:r w:rsidRPr="00167707">
        <w:rPr>
          <w:rFonts w:asciiTheme="minorHAnsi" w:hAnsiTheme="minorHAnsi" w:cstheme="minorHAnsi"/>
          <w:sz w:val="24"/>
          <w:szCs w:val="24"/>
          <w:lang w:val="de-DE" w:bidi="en-US"/>
        </w:rPr>
        <w:t>funded</w:t>
      </w:r>
      <w:proofErr w:type="spellEnd"/>
      <w:r w:rsidRPr="00167707">
        <w:rPr>
          <w:rFonts w:asciiTheme="minorHAnsi" w:hAnsiTheme="minorHAnsi" w:cstheme="minorHAnsi"/>
          <w:sz w:val="24"/>
          <w:szCs w:val="24"/>
          <w:lang w:val="de-DE" w:bidi="en-US"/>
        </w:rPr>
        <w:t xml:space="preserve"> </w:t>
      </w:r>
      <w:proofErr w:type="spellStart"/>
      <w:r w:rsidRPr="00167707">
        <w:rPr>
          <w:rFonts w:asciiTheme="minorHAnsi" w:hAnsiTheme="minorHAnsi" w:cstheme="minorHAnsi"/>
          <w:sz w:val="24"/>
          <w:szCs w:val="24"/>
          <w:lang w:val="de-DE" w:bidi="en-US"/>
        </w:rPr>
        <w:t>by</w:t>
      </w:r>
      <w:proofErr w:type="spellEnd"/>
      <w:r w:rsidRPr="00167707">
        <w:rPr>
          <w:rFonts w:asciiTheme="minorHAnsi" w:hAnsiTheme="minorHAnsi" w:cstheme="minorHAnsi"/>
          <w:sz w:val="24"/>
          <w:szCs w:val="24"/>
          <w:lang w:val="de-DE" w:bidi="en-US"/>
        </w:rPr>
        <w:t xml:space="preserve"> </w:t>
      </w:r>
      <w:proofErr w:type="spellStart"/>
      <w:r w:rsidRPr="00167707">
        <w:rPr>
          <w:rFonts w:asciiTheme="minorHAnsi" w:hAnsiTheme="minorHAnsi" w:cstheme="minorHAnsi"/>
          <w:sz w:val="24"/>
          <w:szCs w:val="24"/>
          <w:lang w:val="de-DE" w:bidi="en-US"/>
        </w:rPr>
        <w:t>Agentschap</w:t>
      </w:r>
      <w:proofErr w:type="spellEnd"/>
      <w:r w:rsidRPr="00167707">
        <w:rPr>
          <w:rFonts w:asciiTheme="minorHAnsi" w:hAnsiTheme="minorHAnsi" w:cstheme="minorHAnsi"/>
          <w:sz w:val="24"/>
          <w:szCs w:val="24"/>
          <w:lang w:val="de-DE" w:bidi="en-US"/>
        </w:rPr>
        <w:t xml:space="preserve"> </w:t>
      </w:r>
      <w:proofErr w:type="spellStart"/>
      <w:r w:rsidRPr="00167707">
        <w:rPr>
          <w:rFonts w:asciiTheme="minorHAnsi" w:hAnsiTheme="minorHAnsi" w:cstheme="minorHAnsi"/>
          <w:sz w:val="24"/>
          <w:szCs w:val="24"/>
          <w:lang w:val="de-DE" w:bidi="en-US"/>
        </w:rPr>
        <w:t>Innoveren</w:t>
      </w:r>
      <w:proofErr w:type="spellEnd"/>
      <w:r w:rsidRPr="00167707">
        <w:rPr>
          <w:rFonts w:asciiTheme="minorHAnsi" w:hAnsiTheme="minorHAnsi" w:cstheme="minorHAnsi"/>
          <w:sz w:val="24"/>
          <w:szCs w:val="24"/>
          <w:lang w:val="de-DE" w:bidi="en-US"/>
        </w:rPr>
        <w:t xml:space="preserve"> en </w:t>
      </w:r>
      <w:proofErr w:type="spellStart"/>
      <w:r w:rsidRPr="00167707">
        <w:rPr>
          <w:rFonts w:asciiTheme="minorHAnsi" w:hAnsiTheme="minorHAnsi" w:cstheme="minorHAnsi"/>
          <w:sz w:val="24"/>
          <w:szCs w:val="24"/>
          <w:lang w:val="de-DE" w:bidi="en-US"/>
        </w:rPr>
        <w:t>Ondernemen</w:t>
      </w:r>
      <w:proofErr w:type="spellEnd"/>
      <w:r w:rsidRPr="00167707">
        <w:rPr>
          <w:rFonts w:asciiTheme="minorHAnsi" w:hAnsiTheme="minorHAnsi" w:cstheme="minorHAnsi"/>
          <w:sz w:val="24"/>
          <w:szCs w:val="24"/>
          <w:lang w:val="de-DE" w:bidi="en-US"/>
        </w:rPr>
        <w:t xml:space="preserve">, </w:t>
      </w:r>
      <w:proofErr w:type="spellStart"/>
      <w:r w:rsidRPr="00167707">
        <w:rPr>
          <w:rFonts w:asciiTheme="minorHAnsi" w:hAnsiTheme="minorHAnsi" w:cstheme="minorHAnsi"/>
          <w:sz w:val="24"/>
          <w:szCs w:val="24"/>
          <w:lang w:val="de-DE" w:bidi="en-US"/>
        </w:rPr>
        <w:t>Belgium</w:t>
      </w:r>
      <w:proofErr w:type="spellEnd"/>
      <w:r w:rsidRPr="00167707">
        <w:rPr>
          <w:rFonts w:asciiTheme="minorHAnsi" w:hAnsiTheme="minorHAnsi" w:cstheme="minorHAnsi"/>
          <w:sz w:val="24"/>
          <w:szCs w:val="24"/>
          <w:lang w:val="de-DE" w:bidi="en-US"/>
        </w:rPr>
        <w:t xml:space="preserve"> (VLAIO), </w:t>
      </w:r>
      <w:proofErr w:type="spellStart"/>
      <w:r w:rsidRPr="00167707">
        <w:rPr>
          <w:rFonts w:asciiTheme="minorHAnsi" w:hAnsiTheme="minorHAnsi" w:cstheme="minorHAnsi"/>
          <w:sz w:val="24"/>
          <w:szCs w:val="24"/>
          <w:lang w:val="de-DE" w:bidi="en-US"/>
        </w:rPr>
        <w:t>grant</w:t>
      </w:r>
      <w:proofErr w:type="spellEnd"/>
      <w:r w:rsidRPr="00167707">
        <w:rPr>
          <w:rFonts w:asciiTheme="minorHAnsi" w:hAnsiTheme="minorHAnsi" w:cstheme="minorHAnsi"/>
          <w:sz w:val="24"/>
          <w:szCs w:val="24"/>
          <w:lang w:val="de-DE" w:bidi="en-US"/>
        </w:rPr>
        <w:t xml:space="preserve"> </w:t>
      </w:r>
      <w:proofErr w:type="spellStart"/>
      <w:r w:rsidRPr="00167707">
        <w:rPr>
          <w:rFonts w:asciiTheme="minorHAnsi" w:hAnsiTheme="minorHAnsi" w:cstheme="minorHAnsi"/>
          <w:sz w:val="24"/>
          <w:szCs w:val="24"/>
          <w:lang w:val="de-DE" w:bidi="en-US"/>
        </w:rPr>
        <w:t>number</w:t>
      </w:r>
      <w:proofErr w:type="spellEnd"/>
      <w:r w:rsidRPr="00167707">
        <w:rPr>
          <w:rFonts w:asciiTheme="minorHAnsi" w:hAnsiTheme="minorHAnsi" w:cstheme="minorHAnsi"/>
          <w:sz w:val="24"/>
          <w:szCs w:val="24"/>
          <w:lang w:val="de-DE" w:bidi="en-US"/>
        </w:rPr>
        <w:t xml:space="preserve"> HBC.2018.0225, and </w:t>
      </w:r>
      <w:proofErr w:type="spellStart"/>
      <w:r w:rsidRPr="00167707">
        <w:rPr>
          <w:rFonts w:asciiTheme="minorHAnsi" w:hAnsiTheme="minorHAnsi" w:cstheme="minorHAnsi"/>
          <w:sz w:val="24"/>
          <w:szCs w:val="24"/>
          <w:lang w:val="de-DE" w:bidi="en-US"/>
        </w:rPr>
        <w:t>by</w:t>
      </w:r>
      <w:proofErr w:type="spellEnd"/>
      <w:r w:rsidRPr="00167707">
        <w:rPr>
          <w:rFonts w:asciiTheme="minorHAnsi" w:hAnsiTheme="minorHAnsi" w:cstheme="minorHAnsi"/>
          <w:sz w:val="24"/>
          <w:szCs w:val="24"/>
          <w:lang w:val="de-DE" w:bidi="en-US"/>
        </w:rPr>
        <w:t xml:space="preserve"> Arbeitsgemeinschaft industrieller Forschungsvereinigungen “Otto von Guericke” e.V.) </w:t>
      </w:r>
      <w:r w:rsidRPr="00167707">
        <w:rPr>
          <w:rFonts w:asciiTheme="minorHAnsi" w:hAnsiTheme="minorHAnsi" w:cstheme="minorHAnsi"/>
          <w:sz w:val="24"/>
          <w:szCs w:val="24"/>
          <w:lang w:val="en-US" w:bidi="en-US"/>
        </w:rPr>
        <w:t>(</w:t>
      </w:r>
      <w:proofErr w:type="spellStart"/>
      <w:r w:rsidRPr="00167707">
        <w:rPr>
          <w:rFonts w:asciiTheme="minorHAnsi" w:hAnsiTheme="minorHAnsi" w:cstheme="minorHAnsi"/>
          <w:sz w:val="24"/>
          <w:szCs w:val="24"/>
          <w:lang w:val="en-US" w:bidi="en-US"/>
        </w:rPr>
        <w:t>AiF</w:t>
      </w:r>
      <w:proofErr w:type="spellEnd"/>
      <w:r w:rsidRPr="00167707">
        <w:rPr>
          <w:rFonts w:asciiTheme="minorHAnsi" w:hAnsiTheme="minorHAnsi" w:cstheme="minorHAnsi"/>
          <w:sz w:val="24"/>
          <w:szCs w:val="24"/>
          <w:lang w:val="en-US" w:bidi="en-US"/>
        </w:rPr>
        <w:t>), grant number IGF-</w:t>
      </w:r>
      <w:proofErr w:type="spellStart"/>
      <w:r w:rsidRPr="00167707">
        <w:rPr>
          <w:rFonts w:asciiTheme="minorHAnsi" w:hAnsiTheme="minorHAnsi" w:cstheme="minorHAnsi"/>
          <w:sz w:val="24"/>
          <w:szCs w:val="24"/>
          <w:lang w:val="en-US" w:bidi="en-US"/>
        </w:rPr>
        <w:t>Vorhaben</w:t>
      </w:r>
      <w:proofErr w:type="spellEnd"/>
      <w:r w:rsidRPr="00167707">
        <w:rPr>
          <w:rFonts w:asciiTheme="minorHAnsi" w:hAnsiTheme="minorHAnsi" w:cstheme="minorHAnsi"/>
          <w:sz w:val="24"/>
          <w:szCs w:val="24"/>
          <w:lang w:val="en-US" w:bidi="en-US"/>
        </w:rPr>
        <w:t xml:space="preserve"> Nr.: 242 EBG. The APC was funded by KU Leuven, Belgium.</w:t>
      </w:r>
    </w:p>
    <w:p w14:paraId="66043FED" w14:textId="77777777" w:rsidR="00383C89" w:rsidRPr="00167707" w:rsidRDefault="00383C89" w:rsidP="00435924">
      <w:pPr>
        <w:pStyle w:val="IOPH1"/>
        <w:jc w:val="both"/>
        <w:rPr>
          <w:rFonts w:asciiTheme="minorHAnsi" w:hAnsiTheme="minorHAnsi" w:cstheme="minorHAnsi"/>
          <w:noProof/>
          <w:sz w:val="24"/>
          <w:szCs w:val="24"/>
        </w:rPr>
      </w:pPr>
      <w:r w:rsidRPr="00167707">
        <w:rPr>
          <w:rFonts w:asciiTheme="minorHAnsi" w:hAnsiTheme="minorHAnsi" w:cstheme="minorHAnsi"/>
          <w:noProof/>
          <w:sz w:val="24"/>
          <w:szCs w:val="24"/>
        </w:rPr>
        <w:t>Acknowledgements</w:t>
      </w:r>
    </w:p>
    <w:p w14:paraId="4C1551F2" w14:textId="77777777" w:rsidR="00383C89" w:rsidRPr="00167707" w:rsidRDefault="00383C89" w:rsidP="00435924">
      <w:pPr>
        <w:pStyle w:val="IOPText"/>
        <w:rPr>
          <w:rFonts w:asciiTheme="minorHAnsi" w:hAnsiTheme="minorHAnsi" w:cstheme="minorHAnsi"/>
          <w:noProof/>
          <w:sz w:val="24"/>
          <w:szCs w:val="24"/>
        </w:rPr>
      </w:pPr>
      <w:r w:rsidRPr="00167707">
        <w:rPr>
          <w:rFonts w:asciiTheme="minorHAnsi" w:hAnsiTheme="minorHAnsi" w:cstheme="minorHAnsi"/>
          <w:noProof/>
          <w:sz w:val="24"/>
          <w:szCs w:val="24"/>
        </w:rPr>
        <w:t>The authors gratefully acknowledge the financial and technical support of the 34 industrial partners of the PAPERONICS project consortium, in particular FETRA vzw (Brussels, Belgium). The paper substrates were kindly provided by DS Smith (Gent, Belgium), Elep (Lommel, Belgium), FETRA, Grünperga (Grünhainichen, Germany), IDTechEx (Germany), Koehler Paper Group (Oberkirch, Germany), Labeltech (IJsselstein, The Netherlands), Schoeller Technocell (Osnabrück, Germany) and Smurfit Kappa (Oosterhout, The Netherlands).</w:t>
      </w:r>
      <w:r w:rsidRPr="00167707">
        <w:rPr>
          <w:rFonts w:asciiTheme="minorHAnsi" w:hAnsiTheme="minorHAnsi" w:cstheme="minorHAnsi"/>
          <w:sz w:val="24"/>
          <w:szCs w:val="24"/>
        </w:rPr>
        <w:t xml:space="preserve"> </w:t>
      </w:r>
      <w:r w:rsidRPr="00167707">
        <w:rPr>
          <w:rFonts w:asciiTheme="minorHAnsi" w:hAnsiTheme="minorHAnsi" w:cstheme="minorHAnsi"/>
          <w:noProof/>
          <w:sz w:val="24"/>
          <w:szCs w:val="24"/>
        </w:rPr>
        <w:t>The RFID integration on a label was kindly provided by QUAD Industries (Sint-Niklaas, Belgium) using the adhesive of Roartis (Genk, Belgium). Ardent thanks to Klaus Dieter Bauer -Fraunhofer IVV (Germany) for providing PVOH-coated samples.</w:t>
      </w:r>
    </w:p>
    <w:p w14:paraId="68F58B80" w14:textId="77777777" w:rsidR="00383C89" w:rsidRPr="00167707" w:rsidRDefault="00383C89" w:rsidP="00435924">
      <w:pPr>
        <w:pStyle w:val="IOPH1"/>
        <w:jc w:val="both"/>
        <w:rPr>
          <w:rFonts w:asciiTheme="minorHAnsi" w:hAnsiTheme="minorHAnsi" w:cstheme="minorHAnsi"/>
          <w:noProof/>
          <w:sz w:val="24"/>
          <w:szCs w:val="24"/>
        </w:rPr>
      </w:pPr>
      <w:r w:rsidRPr="00167707">
        <w:rPr>
          <w:rFonts w:asciiTheme="minorHAnsi" w:hAnsiTheme="minorHAnsi" w:cstheme="minorHAnsi"/>
          <w:noProof/>
          <w:sz w:val="24"/>
          <w:szCs w:val="24"/>
        </w:rPr>
        <w:t>References</w:t>
      </w:r>
    </w:p>
    <w:p w14:paraId="2EF59E7E" w14:textId="77777777" w:rsidR="00383C89" w:rsidRPr="00167707" w:rsidRDefault="00383C89" w:rsidP="00435924">
      <w:pPr>
        <w:pStyle w:val="IOPRefs"/>
        <w:numPr>
          <w:ilvl w:val="0"/>
          <w:numId w:val="0"/>
        </w:numPr>
        <w:jc w:val="both"/>
        <w:rPr>
          <w:rFonts w:asciiTheme="minorHAnsi" w:hAnsiTheme="minorHAnsi" w:cstheme="minorHAnsi"/>
          <w:sz w:val="24"/>
          <w:szCs w:val="24"/>
        </w:rPr>
      </w:pPr>
    </w:p>
    <w:p w14:paraId="1FCE1E51"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sz w:val="24"/>
          <w:szCs w:val="24"/>
        </w:rPr>
        <w:fldChar w:fldCharType="begin" w:fldLock="1"/>
      </w:r>
      <w:r w:rsidRPr="00167707">
        <w:rPr>
          <w:rFonts w:cstheme="minorHAnsi"/>
          <w:sz w:val="24"/>
          <w:szCs w:val="24"/>
          <w:lang w:val="en-US"/>
        </w:rPr>
        <w:instrText xml:space="preserve">ADDIN Mendeley Bibliography CSL_BIBLIOGRAPHY </w:instrText>
      </w:r>
      <w:r w:rsidRPr="00167707">
        <w:rPr>
          <w:rFonts w:cstheme="minorHAnsi"/>
          <w:sz w:val="24"/>
          <w:szCs w:val="24"/>
        </w:rPr>
        <w:fldChar w:fldCharType="separate"/>
      </w:r>
      <w:r w:rsidRPr="00167707">
        <w:rPr>
          <w:rFonts w:cstheme="minorHAnsi"/>
          <w:noProof/>
          <w:sz w:val="24"/>
          <w:szCs w:val="24"/>
          <w:lang w:val="en-US"/>
        </w:rPr>
        <w:t>[1]</w:t>
      </w:r>
      <w:r w:rsidRPr="00167707">
        <w:rPr>
          <w:rFonts w:cstheme="minorHAnsi"/>
          <w:noProof/>
          <w:sz w:val="24"/>
          <w:szCs w:val="24"/>
          <w:lang w:val="en-US"/>
        </w:rPr>
        <w:tab/>
        <w:t xml:space="preserve">S. Kim, A. Georgiadis, and M. M. Tentzeris, “Design of inkjet-printed RFID-based sensor on paper: Single-and dual-tag sensor topologies,” </w:t>
      </w:r>
      <w:r w:rsidRPr="00167707">
        <w:rPr>
          <w:rFonts w:cstheme="minorHAnsi"/>
          <w:i/>
          <w:iCs/>
          <w:noProof/>
          <w:sz w:val="24"/>
          <w:szCs w:val="24"/>
          <w:lang w:val="en-US"/>
        </w:rPr>
        <w:t>Sensors (Switzerland)</w:t>
      </w:r>
      <w:r w:rsidRPr="00167707">
        <w:rPr>
          <w:rFonts w:cstheme="minorHAnsi"/>
          <w:noProof/>
          <w:sz w:val="24"/>
          <w:szCs w:val="24"/>
          <w:lang w:val="en-US"/>
        </w:rPr>
        <w:t>, vol. 18, no. 6, p. 1958, Jun. 2018.</w:t>
      </w:r>
    </w:p>
    <w:p w14:paraId="416DDB66"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[2]</w:t>
      </w:r>
      <w:r w:rsidRPr="00167707">
        <w:rPr>
          <w:rFonts w:cstheme="minorHAnsi"/>
          <w:noProof/>
          <w:sz w:val="24"/>
          <w:szCs w:val="24"/>
          <w:lang w:val="en-US"/>
        </w:rPr>
        <w:tab/>
        <w:t xml:space="preserve">L. Pereira </w:t>
      </w:r>
      <w:r w:rsidRPr="00167707">
        <w:rPr>
          <w:rFonts w:cstheme="minorHAnsi"/>
          <w:i/>
          <w:iCs/>
          <w:noProof/>
          <w:sz w:val="24"/>
          <w:szCs w:val="24"/>
          <w:lang w:val="en-US"/>
        </w:rPr>
        <w:t>et al.</w:t>
      </w:r>
      <w:r w:rsidRPr="00167707">
        <w:rPr>
          <w:rFonts w:cstheme="minorHAnsi"/>
          <w:noProof/>
          <w:sz w:val="24"/>
          <w:szCs w:val="24"/>
          <w:lang w:val="en-US"/>
        </w:rPr>
        <w:t xml:space="preserve">, “Printable cellulose-based electroconductive composites for sensing elements in paper electronics Smart fabric sensors and e-textile technologies: a review Lina M Castano and Alison B Flatau-Recent citations Printable cellulose-based electroconductive composites for sensing elements in paper electronics,” </w:t>
      </w:r>
      <w:r w:rsidRPr="00167707">
        <w:rPr>
          <w:rFonts w:cstheme="minorHAnsi"/>
          <w:i/>
          <w:iCs/>
          <w:noProof/>
          <w:sz w:val="24"/>
          <w:szCs w:val="24"/>
          <w:lang w:val="en-US"/>
        </w:rPr>
        <w:t>Flex. Print. Electron</w:t>
      </w:r>
      <w:r w:rsidRPr="00167707">
        <w:rPr>
          <w:rFonts w:cstheme="minorHAnsi"/>
          <w:noProof/>
          <w:sz w:val="24"/>
          <w:szCs w:val="24"/>
          <w:lang w:val="en-US"/>
        </w:rPr>
        <w:t>, vol. 2, p. 14006, 2017.</w:t>
      </w:r>
    </w:p>
    <w:p w14:paraId="2E86A6F5"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[3]</w:t>
      </w:r>
      <w:r w:rsidRPr="00167707">
        <w:rPr>
          <w:rFonts w:cstheme="minorHAnsi"/>
          <w:noProof/>
          <w:sz w:val="24"/>
          <w:szCs w:val="24"/>
          <w:lang w:val="en-US"/>
        </w:rPr>
        <w:tab/>
        <w:t xml:space="preserve">E. Smits </w:t>
      </w:r>
      <w:r w:rsidRPr="00167707">
        <w:rPr>
          <w:rFonts w:cstheme="minorHAnsi"/>
          <w:i/>
          <w:iCs/>
          <w:noProof/>
          <w:sz w:val="24"/>
          <w:szCs w:val="24"/>
          <w:lang w:val="en-US"/>
        </w:rPr>
        <w:t>et al.</w:t>
      </w:r>
      <w:r w:rsidRPr="00167707">
        <w:rPr>
          <w:rFonts w:cstheme="minorHAnsi"/>
          <w:noProof/>
          <w:sz w:val="24"/>
          <w:szCs w:val="24"/>
          <w:lang w:val="en-US"/>
        </w:rPr>
        <w:t>, “Development of printed RFID sensor tags for smart food packaging,” 2012.</w:t>
      </w:r>
    </w:p>
    <w:p w14:paraId="7EBFC2BE"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[4]</w:t>
      </w:r>
      <w:r w:rsidRPr="00167707">
        <w:rPr>
          <w:rFonts w:cstheme="minorHAnsi"/>
          <w:noProof/>
          <w:sz w:val="24"/>
          <w:szCs w:val="24"/>
          <w:lang w:val="en-US"/>
        </w:rPr>
        <w:tab/>
        <w:t xml:space="preserve">J. Liu </w:t>
      </w:r>
      <w:r w:rsidRPr="00167707">
        <w:rPr>
          <w:rFonts w:cstheme="minorHAnsi"/>
          <w:i/>
          <w:iCs/>
          <w:noProof/>
          <w:sz w:val="24"/>
          <w:szCs w:val="24"/>
          <w:lang w:val="en-US"/>
        </w:rPr>
        <w:t>et al.</w:t>
      </w:r>
      <w:r w:rsidRPr="00167707">
        <w:rPr>
          <w:rFonts w:cstheme="minorHAnsi"/>
          <w:noProof/>
          <w:sz w:val="24"/>
          <w:szCs w:val="24"/>
          <w:lang w:val="en-US"/>
        </w:rPr>
        <w:t>, “Future paper based printed circuit boards for green electronics: fabrication and life cycle assessment †,” 2014.</w:t>
      </w:r>
    </w:p>
    <w:p w14:paraId="1D9EE6A4"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[5]</w:t>
      </w:r>
      <w:r w:rsidRPr="00167707">
        <w:rPr>
          <w:rFonts w:cstheme="minorHAnsi"/>
          <w:noProof/>
          <w:sz w:val="24"/>
          <w:szCs w:val="24"/>
          <w:lang w:val="en-US"/>
        </w:rPr>
        <w:tab/>
        <w:t xml:space="preserve">G. Grau, R. Kitsomboonloha, S. L. Swisher, H. Kang, and V. Subramanian, “Printed transistors on paper: Towards smart consumer product packaging,” </w:t>
      </w:r>
      <w:r w:rsidRPr="00167707">
        <w:rPr>
          <w:rFonts w:cstheme="minorHAnsi"/>
          <w:i/>
          <w:iCs/>
          <w:noProof/>
          <w:sz w:val="24"/>
          <w:szCs w:val="24"/>
          <w:lang w:val="en-US"/>
        </w:rPr>
        <w:t>Adv. Funct. Mater.</w:t>
      </w:r>
      <w:r w:rsidRPr="00167707">
        <w:rPr>
          <w:rFonts w:cstheme="minorHAnsi"/>
          <w:noProof/>
          <w:sz w:val="24"/>
          <w:szCs w:val="24"/>
          <w:lang w:val="en-US"/>
        </w:rPr>
        <w:t>, vol. 24, no. 32, pp. 5067–5074, Aug. 2014.</w:t>
      </w:r>
    </w:p>
    <w:p w14:paraId="7402DF8A"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[6]</w:t>
      </w:r>
      <w:r w:rsidRPr="00167707">
        <w:rPr>
          <w:rFonts w:cstheme="minorHAnsi"/>
          <w:noProof/>
          <w:sz w:val="24"/>
          <w:szCs w:val="24"/>
          <w:lang w:val="en-US"/>
        </w:rPr>
        <w:tab/>
        <w:t xml:space="preserve">L. K. Wood </w:t>
      </w:r>
      <w:r w:rsidRPr="00167707">
        <w:rPr>
          <w:rFonts w:cstheme="minorHAnsi"/>
          <w:i/>
          <w:iCs/>
          <w:noProof/>
          <w:sz w:val="24"/>
          <w:szCs w:val="24"/>
          <w:lang w:val="en-US"/>
        </w:rPr>
        <w:t>et al.</w:t>
      </w:r>
      <w:r w:rsidRPr="00167707">
        <w:rPr>
          <w:rFonts w:cstheme="minorHAnsi"/>
          <w:noProof/>
          <w:sz w:val="24"/>
          <w:szCs w:val="24"/>
          <w:lang w:val="en-US"/>
        </w:rPr>
        <w:t>, “Paper Substrates and Inks for Printed Electronics.”</w:t>
      </w:r>
    </w:p>
    <w:p w14:paraId="2D46B9A7"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[7]</w:t>
      </w:r>
      <w:r w:rsidRPr="00167707">
        <w:rPr>
          <w:rFonts w:cstheme="minorHAnsi"/>
          <w:noProof/>
          <w:sz w:val="24"/>
          <w:szCs w:val="24"/>
          <w:lang w:val="en-US"/>
        </w:rPr>
        <w:tab/>
        <w:t xml:space="preserve">F. Hoeng, A. Denneulin, and J. Bras, “Use of nanocellulose in printed electronics: a review,” </w:t>
      </w:r>
      <w:r w:rsidRPr="00167707">
        <w:rPr>
          <w:rFonts w:cstheme="minorHAnsi"/>
          <w:i/>
          <w:iCs/>
          <w:noProof/>
          <w:sz w:val="24"/>
          <w:szCs w:val="24"/>
          <w:lang w:val="en-US"/>
        </w:rPr>
        <w:t>Nanoscale Rev. Cite this Nanoscale</w:t>
      </w:r>
      <w:r w:rsidRPr="00167707">
        <w:rPr>
          <w:rFonts w:cstheme="minorHAnsi"/>
          <w:noProof/>
          <w:sz w:val="24"/>
          <w:szCs w:val="24"/>
          <w:lang w:val="en-US"/>
        </w:rPr>
        <w:t>, vol. 8, p. 13131, 2016.</w:t>
      </w:r>
    </w:p>
    <w:p w14:paraId="0D4D13B6"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[8]</w:t>
      </w:r>
      <w:r w:rsidRPr="00167707">
        <w:rPr>
          <w:rFonts w:cstheme="minorHAnsi"/>
          <w:noProof/>
          <w:sz w:val="24"/>
          <w:szCs w:val="24"/>
          <w:lang w:val="en-US"/>
        </w:rPr>
        <w:tab/>
        <w:t xml:space="preserve">D. Tobjörk and R. Österbacka, “Paper electronics,” </w:t>
      </w:r>
      <w:r w:rsidRPr="00167707">
        <w:rPr>
          <w:rFonts w:cstheme="minorHAnsi"/>
          <w:i/>
          <w:iCs/>
          <w:noProof/>
          <w:sz w:val="24"/>
          <w:szCs w:val="24"/>
          <w:lang w:val="en-US"/>
        </w:rPr>
        <w:t>Advanced Materials</w:t>
      </w:r>
      <w:r w:rsidRPr="00167707">
        <w:rPr>
          <w:rFonts w:cstheme="minorHAnsi"/>
          <w:noProof/>
          <w:sz w:val="24"/>
          <w:szCs w:val="24"/>
          <w:lang w:val="en-US"/>
        </w:rPr>
        <w:t>, vol. 23, no. 17. pp. 1935–1961, 03-May-2011.</w:t>
      </w:r>
    </w:p>
    <w:p w14:paraId="60F9F100"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[9]</w:t>
      </w:r>
      <w:r w:rsidRPr="00167707">
        <w:rPr>
          <w:rFonts w:cstheme="minorHAnsi"/>
          <w:noProof/>
          <w:sz w:val="24"/>
          <w:szCs w:val="24"/>
          <w:lang w:val="en-US"/>
        </w:rPr>
        <w:tab/>
        <w:t xml:space="preserve">M. Serpelloni, E. Cantù, M. Borghetti, and E. Sardini, “Printed Smart Devices on Cellulose-Based Materials by means of Aerosol-Jet Printing and Photonic Curing,” </w:t>
      </w:r>
      <w:r w:rsidRPr="00167707">
        <w:rPr>
          <w:rFonts w:cstheme="minorHAnsi"/>
          <w:i/>
          <w:iCs/>
          <w:noProof/>
          <w:sz w:val="24"/>
          <w:szCs w:val="24"/>
          <w:lang w:val="en-US"/>
        </w:rPr>
        <w:t>Sensors</w:t>
      </w:r>
      <w:r w:rsidRPr="00167707">
        <w:rPr>
          <w:rFonts w:cstheme="minorHAnsi"/>
          <w:noProof/>
          <w:sz w:val="24"/>
          <w:szCs w:val="24"/>
          <w:lang w:val="en-US"/>
        </w:rPr>
        <w:t>, vol. 20, no. 3, p. 841, Feb. 2020.</w:t>
      </w:r>
    </w:p>
    <w:p w14:paraId="6F9F7C91"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[10]</w:t>
      </w:r>
      <w:r w:rsidRPr="00167707">
        <w:rPr>
          <w:rFonts w:cstheme="minorHAnsi"/>
          <w:noProof/>
          <w:sz w:val="24"/>
          <w:szCs w:val="24"/>
          <w:lang w:val="en-US"/>
        </w:rPr>
        <w:tab/>
        <w:t xml:space="preserve">H. Zhou, S. Li, S. Chen, Q. Zhang, W. Liu, and X. Guo, “Enabling Low Cost Flexible Smart Packaging System with Internet-of-Things Connectivity via Flexible Hybrid Integration of Silicon RFID Chip and Printed Polymer Sensors,” </w:t>
      </w:r>
      <w:r w:rsidRPr="00167707">
        <w:rPr>
          <w:rFonts w:cstheme="minorHAnsi"/>
          <w:i/>
          <w:iCs/>
          <w:noProof/>
          <w:sz w:val="24"/>
          <w:szCs w:val="24"/>
          <w:lang w:val="en-US"/>
        </w:rPr>
        <w:t>IEEE Sens. J.</w:t>
      </w:r>
      <w:r w:rsidRPr="00167707">
        <w:rPr>
          <w:rFonts w:cstheme="minorHAnsi"/>
          <w:noProof/>
          <w:sz w:val="24"/>
          <w:szCs w:val="24"/>
          <w:lang w:val="en-US"/>
        </w:rPr>
        <w:t>, vol. 20, no. 9, pp. 5004–5011, May 2020.</w:t>
      </w:r>
    </w:p>
    <w:p w14:paraId="547AB246"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[11]</w:t>
      </w:r>
      <w:r w:rsidRPr="00167707">
        <w:rPr>
          <w:rFonts w:cstheme="minorHAnsi"/>
          <w:noProof/>
          <w:sz w:val="24"/>
          <w:szCs w:val="24"/>
          <w:lang w:val="en-US"/>
        </w:rPr>
        <w:tab/>
        <w:t xml:space="preserve">K. B. Biji, C. N. Ravishankar, C. O. Mohan, and T. K. Srinivasa Gopal, “Smart packaging systems for food applications: a review,” </w:t>
      </w:r>
      <w:r w:rsidRPr="00167707">
        <w:rPr>
          <w:rFonts w:cstheme="minorHAnsi"/>
          <w:i/>
          <w:iCs/>
          <w:noProof/>
          <w:sz w:val="24"/>
          <w:szCs w:val="24"/>
          <w:lang w:val="en-US"/>
        </w:rPr>
        <w:t>Journal of Food Science and Technology</w:t>
      </w:r>
      <w:r w:rsidRPr="00167707">
        <w:rPr>
          <w:rFonts w:cstheme="minorHAnsi"/>
          <w:noProof/>
          <w:sz w:val="24"/>
          <w:szCs w:val="24"/>
          <w:lang w:val="en-US"/>
        </w:rPr>
        <w:t>, vol. 52, no. 10. pp. 6125–6135, 2015.</w:t>
      </w:r>
    </w:p>
    <w:p w14:paraId="0215FAFB"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[12]</w:t>
      </w:r>
      <w:r w:rsidRPr="00167707">
        <w:rPr>
          <w:rFonts w:cstheme="minorHAnsi"/>
          <w:noProof/>
          <w:sz w:val="24"/>
          <w:szCs w:val="24"/>
          <w:lang w:val="en-US"/>
        </w:rPr>
        <w:tab/>
        <w:t>M. Vanderroost, P. Ragaert, F. Devlieghere, and B. De Meulenaer, “Intelligent food packaging: The next generation.”</w:t>
      </w:r>
    </w:p>
    <w:p w14:paraId="204A109B"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[13]</w:t>
      </w:r>
      <w:r w:rsidRPr="00167707">
        <w:rPr>
          <w:rFonts w:cstheme="minorHAnsi"/>
          <w:noProof/>
          <w:sz w:val="24"/>
          <w:szCs w:val="24"/>
          <w:lang w:val="en-US"/>
        </w:rPr>
        <w:tab/>
        <w:t xml:space="preserve">J. P. Kerry, M. N. O’Grady, and S. A. Hogan, “Past, current and potential utilisation of active and intelligent packaging systems for meat and muscle-based products: A review,” </w:t>
      </w:r>
      <w:r w:rsidRPr="00167707">
        <w:rPr>
          <w:rFonts w:cstheme="minorHAnsi"/>
          <w:i/>
          <w:iCs/>
          <w:noProof/>
          <w:sz w:val="24"/>
          <w:szCs w:val="24"/>
          <w:lang w:val="en-US"/>
        </w:rPr>
        <w:t>Meat Sci.</w:t>
      </w:r>
      <w:r w:rsidRPr="00167707">
        <w:rPr>
          <w:rFonts w:cstheme="minorHAnsi"/>
          <w:noProof/>
          <w:sz w:val="24"/>
          <w:szCs w:val="24"/>
          <w:lang w:val="en-US"/>
        </w:rPr>
        <w:t>, vol. 74, no. 1, pp. 113–130, Sep. 2006.</w:t>
      </w:r>
    </w:p>
    <w:p w14:paraId="546BBE3C"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[14]</w:t>
      </w:r>
      <w:r w:rsidRPr="00167707">
        <w:rPr>
          <w:rFonts w:cstheme="minorHAnsi"/>
          <w:noProof/>
          <w:sz w:val="24"/>
          <w:szCs w:val="24"/>
          <w:lang w:val="en-US"/>
        </w:rPr>
        <w:tab/>
        <w:t xml:space="preserve">D. McFarlane and Y. Sheffi, “The Impact of Automatic Identification on Supply Chain Operations,” </w:t>
      </w:r>
      <w:r w:rsidRPr="00167707">
        <w:rPr>
          <w:rFonts w:cstheme="minorHAnsi"/>
          <w:i/>
          <w:iCs/>
          <w:noProof/>
          <w:sz w:val="24"/>
          <w:szCs w:val="24"/>
          <w:lang w:val="en-US"/>
        </w:rPr>
        <w:t>Int. J. Logist. Manag.</w:t>
      </w:r>
      <w:r w:rsidRPr="00167707">
        <w:rPr>
          <w:rFonts w:cstheme="minorHAnsi"/>
          <w:noProof/>
          <w:sz w:val="24"/>
          <w:szCs w:val="24"/>
          <w:lang w:val="en-US"/>
        </w:rPr>
        <w:t>, vol. 14, no. 1, pp. 1–17, Jan. 2003.</w:t>
      </w:r>
    </w:p>
    <w:p w14:paraId="446DEFEB"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[15]</w:t>
      </w:r>
      <w:r w:rsidRPr="00167707">
        <w:rPr>
          <w:rFonts w:cstheme="minorHAnsi"/>
          <w:noProof/>
          <w:sz w:val="24"/>
          <w:szCs w:val="24"/>
          <w:lang w:val="en-US"/>
        </w:rPr>
        <w:tab/>
        <w:t xml:space="preserve">P. Kumar, H. W. Reinitz, J. Simunovic, K. P. Sandeep, and P. D. Franzon, “Overview of RFID technology and its applications in the food industry,” </w:t>
      </w:r>
      <w:r w:rsidRPr="00167707">
        <w:rPr>
          <w:rFonts w:cstheme="minorHAnsi"/>
          <w:i/>
          <w:iCs/>
          <w:noProof/>
          <w:sz w:val="24"/>
          <w:szCs w:val="24"/>
          <w:lang w:val="en-US"/>
        </w:rPr>
        <w:t>J. Food Sci.</w:t>
      </w:r>
      <w:r w:rsidRPr="00167707">
        <w:rPr>
          <w:rFonts w:cstheme="minorHAnsi"/>
          <w:noProof/>
          <w:sz w:val="24"/>
          <w:szCs w:val="24"/>
          <w:lang w:val="en-US"/>
        </w:rPr>
        <w:t>, vol. 74, no. 8, pp. R101–R106, 2009.</w:t>
      </w:r>
    </w:p>
    <w:p w14:paraId="4899E855"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[16]</w:t>
      </w:r>
      <w:r w:rsidRPr="00167707">
        <w:rPr>
          <w:rFonts w:cstheme="minorHAnsi"/>
          <w:noProof/>
          <w:sz w:val="24"/>
          <w:szCs w:val="24"/>
          <w:lang w:val="en-US"/>
        </w:rPr>
        <w:tab/>
        <w:t xml:space="preserve">K. Finkenzeller, </w:t>
      </w:r>
      <w:r w:rsidRPr="00167707">
        <w:rPr>
          <w:rFonts w:cstheme="minorHAnsi"/>
          <w:i/>
          <w:iCs/>
          <w:noProof/>
          <w:sz w:val="24"/>
          <w:szCs w:val="24"/>
          <w:lang w:val="en-US"/>
        </w:rPr>
        <w:t>RFID handbook: fundamentals and applications in contactless smart cards, radio frequency identification and near-field communication</w:t>
      </w:r>
      <w:r w:rsidRPr="00167707">
        <w:rPr>
          <w:rFonts w:cstheme="minorHAnsi"/>
          <w:noProof/>
          <w:sz w:val="24"/>
          <w:szCs w:val="24"/>
          <w:lang w:val="en-US"/>
        </w:rPr>
        <w:t>. John wiley &amp; sons, 2010.</w:t>
      </w:r>
    </w:p>
    <w:p w14:paraId="5372D62D"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[17]</w:t>
      </w:r>
      <w:r w:rsidRPr="00167707">
        <w:rPr>
          <w:rFonts w:cstheme="minorHAnsi"/>
          <w:noProof/>
          <w:sz w:val="24"/>
          <w:szCs w:val="24"/>
          <w:lang w:val="en-US"/>
        </w:rPr>
        <w:tab/>
        <w:t xml:space="preserve">J. Machiels, A. Verma, R. Appeltans, M. Buntinx, E. Ferraris, and W. Deferme, “Printed Electronics (PE) As An enabling Technology To Realize Flexible Mass Customized Smart Applications,” </w:t>
      </w:r>
      <w:r w:rsidRPr="00167707">
        <w:rPr>
          <w:rFonts w:cstheme="minorHAnsi"/>
          <w:i/>
          <w:iCs/>
          <w:noProof/>
          <w:sz w:val="24"/>
          <w:szCs w:val="24"/>
          <w:lang w:val="en-US"/>
        </w:rPr>
        <w:t>Procedia CIRP</w:t>
      </w:r>
      <w:r w:rsidRPr="00167707">
        <w:rPr>
          <w:rFonts w:cstheme="minorHAnsi"/>
          <w:noProof/>
          <w:sz w:val="24"/>
          <w:szCs w:val="24"/>
          <w:lang w:val="en-US"/>
        </w:rPr>
        <w:t>, vol. 96, pp. 115–120, 2021.</w:t>
      </w:r>
    </w:p>
    <w:p w14:paraId="778F5941"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[18]</w:t>
      </w:r>
      <w:r w:rsidRPr="00167707">
        <w:rPr>
          <w:rFonts w:cstheme="minorHAnsi"/>
          <w:noProof/>
          <w:sz w:val="24"/>
          <w:szCs w:val="24"/>
          <w:lang w:val="en-US"/>
        </w:rPr>
        <w:tab/>
        <w:t>Y. Lin, D. Gritsenko, Q. Liu, X. Lu, and J. Xu, “Recent Advancements in Functionalized Paper-Based Electronics,” 2016.</w:t>
      </w:r>
    </w:p>
    <w:p w14:paraId="51601BCE"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[19]</w:t>
      </w:r>
      <w:r w:rsidRPr="00167707">
        <w:rPr>
          <w:rFonts w:cstheme="minorHAnsi"/>
          <w:noProof/>
          <w:sz w:val="24"/>
          <w:szCs w:val="24"/>
          <w:lang w:val="en-US"/>
        </w:rPr>
        <w:tab/>
        <w:t xml:space="preserve">H. Shamkhalichenar and J.-W. Choi, “An inkjet-printed non-enzymatic hydrogen peroxide sensor on paper,” </w:t>
      </w:r>
      <w:r w:rsidRPr="00167707">
        <w:rPr>
          <w:rFonts w:cstheme="minorHAnsi"/>
          <w:i/>
          <w:iCs/>
          <w:noProof/>
          <w:sz w:val="24"/>
          <w:szCs w:val="24"/>
          <w:lang w:val="en-US"/>
        </w:rPr>
        <w:t>J. Electrochem. Soc.</w:t>
      </w:r>
      <w:r w:rsidRPr="00167707">
        <w:rPr>
          <w:rFonts w:cstheme="minorHAnsi"/>
          <w:noProof/>
          <w:sz w:val="24"/>
          <w:szCs w:val="24"/>
          <w:lang w:val="en-US"/>
        </w:rPr>
        <w:t>, vol. 164, no. 5, p. B3101, 2017.</w:t>
      </w:r>
    </w:p>
    <w:p w14:paraId="6F179E27"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[20]</w:t>
      </w:r>
      <w:r w:rsidRPr="00167707">
        <w:rPr>
          <w:rFonts w:cstheme="minorHAnsi"/>
          <w:noProof/>
          <w:sz w:val="24"/>
          <w:szCs w:val="24"/>
          <w:lang w:val="en-US"/>
        </w:rPr>
        <w:tab/>
        <w:t xml:space="preserve">A. M. Mansour, N. Shehata, B. M. Hamza, and M. R. M. Rizk, “Efficient design of flexible and low cost paper-based inkjet-printed antenna,” </w:t>
      </w:r>
      <w:r w:rsidRPr="00167707">
        <w:rPr>
          <w:rFonts w:cstheme="minorHAnsi"/>
          <w:i/>
          <w:iCs/>
          <w:noProof/>
          <w:sz w:val="24"/>
          <w:szCs w:val="24"/>
          <w:lang w:val="en-US"/>
        </w:rPr>
        <w:t>Int. J. Antennas Propag.</w:t>
      </w:r>
      <w:r w:rsidRPr="00167707">
        <w:rPr>
          <w:rFonts w:cstheme="minorHAnsi"/>
          <w:noProof/>
          <w:sz w:val="24"/>
          <w:szCs w:val="24"/>
          <w:lang w:val="en-US"/>
        </w:rPr>
        <w:t>, vol. 2015, 2015.</w:t>
      </w:r>
    </w:p>
    <w:p w14:paraId="781B22B8"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[21]</w:t>
      </w:r>
      <w:r w:rsidRPr="00167707">
        <w:rPr>
          <w:rFonts w:cstheme="minorHAnsi"/>
          <w:noProof/>
          <w:sz w:val="24"/>
          <w:szCs w:val="24"/>
          <w:lang w:val="en-US"/>
        </w:rPr>
        <w:tab/>
        <w:t xml:space="preserve">J. Machiels </w:t>
      </w:r>
      <w:r w:rsidRPr="00167707">
        <w:rPr>
          <w:rFonts w:cstheme="minorHAnsi"/>
          <w:i/>
          <w:iCs/>
          <w:noProof/>
          <w:sz w:val="24"/>
          <w:szCs w:val="24"/>
          <w:lang w:val="en-US"/>
        </w:rPr>
        <w:t>et al.</w:t>
      </w:r>
      <w:r w:rsidRPr="00167707">
        <w:rPr>
          <w:rFonts w:cstheme="minorHAnsi"/>
          <w:noProof/>
          <w:sz w:val="24"/>
          <w:szCs w:val="24"/>
          <w:lang w:val="en-US"/>
        </w:rPr>
        <w:t xml:space="preserve">, “Screen Printed Antennas on Fiber-Based Substrates for Sustainable HF RFID Assisted E-Fulfilment Smart Packaging,” </w:t>
      </w:r>
      <w:r w:rsidRPr="00167707">
        <w:rPr>
          <w:rFonts w:cstheme="minorHAnsi"/>
          <w:i/>
          <w:iCs/>
          <w:noProof/>
          <w:sz w:val="24"/>
          <w:szCs w:val="24"/>
          <w:lang w:val="en-US"/>
        </w:rPr>
        <w:t>Materials (Basel).</w:t>
      </w:r>
      <w:r w:rsidRPr="00167707">
        <w:rPr>
          <w:rFonts w:cstheme="minorHAnsi"/>
          <w:noProof/>
          <w:sz w:val="24"/>
          <w:szCs w:val="24"/>
          <w:lang w:val="en-US"/>
        </w:rPr>
        <w:t>, vol. 14, no. 19, p. 5500, 2021.</w:t>
      </w:r>
    </w:p>
    <w:p w14:paraId="440FE40E"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[22]</w:t>
      </w:r>
      <w:r w:rsidRPr="00167707">
        <w:rPr>
          <w:rFonts w:cstheme="minorHAnsi"/>
          <w:noProof/>
          <w:sz w:val="24"/>
          <w:szCs w:val="24"/>
          <w:lang w:val="en-US"/>
        </w:rPr>
        <w:tab/>
        <w:t xml:space="preserve">G. Nyström, A. Razaq, M. Strømme, L. Nyholm, and A. Mihranyan, “Ultrafast all-polymer paper-based batteries,” </w:t>
      </w:r>
      <w:r w:rsidRPr="00167707">
        <w:rPr>
          <w:rFonts w:cstheme="minorHAnsi"/>
          <w:i/>
          <w:iCs/>
          <w:noProof/>
          <w:sz w:val="24"/>
          <w:szCs w:val="24"/>
          <w:lang w:val="en-US"/>
        </w:rPr>
        <w:t>Nano Lett.</w:t>
      </w:r>
      <w:r w:rsidRPr="00167707">
        <w:rPr>
          <w:rFonts w:cstheme="minorHAnsi"/>
          <w:noProof/>
          <w:sz w:val="24"/>
          <w:szCs w:val="24"/>
          <w:lang w:val="en-US"/>
        </w:rPr>
        <w:t>, vol. 9, no. 10, pp. 3635–3639, Oct. 2009.</w:t>
      </w:r>
    </w:p>
    <w:p w14:paraId="30ACC6A0"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[23]</w:t>
      </w:r>
      <w:r w:rsidRPr="00167707">
        <w:rPr>
          <w:rFonts w:cstheme="minorHAnsi"/>
          <w:noProof/>
          <w:sz w:val="24"/>
          <w:szCs w:val="24"/>
          <w:lang w:val="en-US"/>
        </w:rPr>
        <w:tab/>
        <w:t xml:space="preserve">K. Y. Mitra, M. Polomoshnov, C. Martínez-Domingo, D. Mitra, E. Ramon, and R. R. Baumann, “Fully Inkjet-Printed Thin-Film Transistor Array Manufactured on Paper Substrate for Cheap Electronic Applications,” </w:t>
      </w:r>
      <w:r w:rsidRPr="00167707">
        <w:rPr>
          <w:rFonts w:cstheme="minorHAnsi"/>
          <w:i/>
          <w:iCs/>
          <w:noProof/>
          <w:sz w:val="24"/>
          <w:szCs w:val="24"/>
          <w:lang w:val="en-US"/>
        </w:rPr>
        <w:t>Adv. Electron. Mater.</w:t>
      </w:r>
      <w:r w:rsidRPr="00167707">
        <w:rPr>
          <w:rFonts w:cstheme="minorHAnsi"/>
          <w:noProof/>
          <w:sz w:val="24"/>
          <w:szCs w:val="24"/>
          <w:lang w:val="en-US"/>
        </w:rPr>
        <w:t>, vol. 3, no. 12, p. 1700275, Dec. 2017.</w:t>
      </w:r>
    </w:p>
    <w:p w14:paraId="6F4CC449"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[24]</w:t>
      </w:r>
      <w:r w:rsidRPr="00167707">
        <w:rPr>
          <w:rFonts w:cstheme="minorHAnsi"/>
          <w:noProof/>
          <w:sz w:val="24"/>
          <w:szCs w:val="24"/>
          <w:lang w:val="en-US"/>
        </w:rPr>
        <w:tab/>
        <w:t xml:space="preserve">J. Shen, L. Xie, J. Mao, and L. Zheng, “A passive UHF-RFID tag with inkjet-printed electrochromic paper display,” in </w:t>
      </w:r>
      <w:r w:rsidRPr="00167707">
        <w:rPr>
          <w:rFonts w:cstheme="minorHAnsi"/>
          <w:i/>
          <w:iCs/>
          <w:noProof/>
          <w:sz w:val="24"/>
          <w:szCs w:val="24"/>
          <w:lang w:val="en-US"/>
        </w:rPr>
        <w:t>2013 IEEE International Conference on RFID, RFID 2013</w:t>
      </w:r>
      <w:r w:rsidRPr="00167707">
        <w:rPr>
          <w:rFonts w:cstheme="minorHAnsi"/>
          <w:noProof/>
          <w:sz w:val="24"/>
          <w:szCs w:val="24"/>
          <w:lang w:val="en-US"/>
        </w:rPr>
        <w:t>, 2013, pp. 118–123.</w:t>
      </w:r>
    </w:p>
    <w:p w14:paraId="6F130E64"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[25]</w:t>
      </w:r>
      <w:r w:rsidRPr="00167707">
        <w:rPr>
          <w:rFonts w:cstheme="minorHAnsi"/>
          <w:noProof/>
          <w:sz w:val="24"/>
          <w:szCs w:val="24"/>
          <w:lang w:val="en-US"/>
        </w:rPr>
        <w:tab/>
        <w:t xml:space="preserve">A. Vicente </w:t>
      </w:r>
      <w:r w:rsidRPr="00167707">
        <w:rPr>
          <w:rFonts w:cstheme="minorHAnsi"/>
          <w:i/>
          <w:iCs/>
          <w:noProof/>
          <w:sz w:val="24"/>
          <w:szCs w:val="24"/>
          <w:lang w:val="en-US"/>
        </w:rPr>
        <w:t>et al.</w:t>
      </w:r>
      <w:r w:rsidRPr="00167707">
        <w:rPr>
          <w:rFonts w:cstheme="minorHAnsi"/>
          <w:noProof/>
          <w:sz w:val="24"/>
          <w:szCs w:val="24"/>
          <w:lang w:val="en-US"/>
        </w:rPr>
        <w:t xml:space="preserve">, “Solar cells for self-sustainable intelligent packaging,” </w:t>
      </w:r>
      <w:r w:rsidRPr="00167707">
        <w:rPr>
          <w:rFonts w:cstheme="minorHAnsi"/>
          <w:i/>
          <w:iCs/>
          <w:noProof/>
          <w:sz w:val="24"/>
          <w:szCs w:val="24"/>
          <w:lang w:val="en-US"/>
        </w:rPr>
        <w:t>J. Mater. Chem. A</w:t>
      </w:r>
      <w:r w:rsidRPr="00167707">
        <w:rPr>
          <w:rFonts w:cstheme="minorHAnsi"/>
          <w:noProof/>
          <w:sz w:val="24"/>
          <w:szCs w:val="24"/>
          <w:lang w:val="en-US"/>
        </w:rPr>
        <w:t>, vol. 3, no. 25, pp. 13226–13236, 2015.</w:t>
      </w:r>
    </w:p>
    <w:p w14:paraId="491C057E"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[26]</w:t>
      </w:r>
      <w:r w:rsidRPr="00167707">
        <w:rPr>
          <w:rFonts w:cstheme="minorHAnsi"/>
          <w:noProof/>
          <w:sz w:val="24"/>
          <w:szCs w:val="24"/>
          <w:lang w:val="en-US"/>
        </w:rPr>
        <w:tab/>
        <w:t xml:space="preserve">S. Kim, “Inkjet-Printed Electronics on Paper for RF Identification (RFID) and Sensing,” </w:t>
      </w:r>
      <w:r w:rsidRPr="00167707">
        <w:rPr>
          <w:rFonts w:cstheme="minorHAnsi"/>
          <w:i/>
          <w:iCs/>
          <w:noProof/>
          <w:sz w:val="24"/>
          <w:szCs w:val="24"/>
          <w:lang w:val="en-US"/>
        </w:rPr>
        <w:t>Electronics</w:t>
      </w:r>
      <w:r w:rsidRPr="00167707">
        <w:rPr>
          <w:rFonts w:cstheme="minorHAnsi"/>
          <w:noProof/>
          <w:sz w:val="24"/>
          <w:szCs w:val="24"/>
          <w:lang w:val="en-US"/>
        </w:rPr>
        <w:t>, vol. 9, no. 10, p. 1636, Oct. 2020.</w:t>
      </w:r>
    </w:p>
    <w:p w14:paraId="530B93A8"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[27]</w:t>
      </w:r>
      <w:r w:rsidRPr="00167707">
        <w:rPr>
          <w:rFonts w:cstheme="minorHAnsi"/>
          <w:noProof/>
          <w:sz w:val="24"/>
          <w:szCs w:val="24"/>
          <w:lang w:val="en-US"/>
        </w:rPr>
        <w:tab/>
        <w:t xml:space="preserve">V. Lakafosis, A. Rida, R. Vyas, L. Yang, S. Nikolaou, and M. M. Tentzeris, “Progress towards the first wireless sensor networks consisting of inkjet-printed, paper-based RFID-enabled sensor tags,” </w:t>
      </w:r>
      <w:r w:rsidRPr="00167707">
        <w:rPr>
          <w:rFonts w:cstheme="minorHAnsi"/>
          <w:i/>
          <w:iCs/>
          <w:noProof/>
          <w:sz w:val="24"/>
          <w:szCs w:val="24"/>
          <w:lang w:val="en-US"/>
        </w:rPr>
        <w:t>Proc. IEEE</w:t>
      </w:r>
      <w:r w:rsidRPr="00167707">
        <w:rPr>
          <w:rFonts w:cstheme="minorHAnsi"/>
          <w:noProof/>
          <w:sz w:val="24"/>
          <w:szCs w:val="24"/>
          <w:lang w:val="en-US"/>
        </w:rPr>
        <w:t>, vol. 98, no. 9, pp. 1601–1609, 2010.</w:t>
      </w:r>
    </w:p>
    <w:p w14:paraId="7E2C688C"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[28]</w:t>
      </w:r>
      <w:r w:rsidRPr="00167707">
        <w:rPr>
          <w:rFonts w:cstheme="minorHAnsi"/>
          <w:noProof/>
          <w:sz w:val="24"/>
          <w:szCs w:val="24"/>
          <w:lang w:val="en-US"/>
        </w:rPr>
        <w:tab/>
        <w:t xml:space="preserve">A. Rida, Li Yang, R. Vyas, and M. M. Tentzeris, “Conductive Inkjet-Printed Antennas on Flexible Low-Cost Paper-Based Substrates for RFID and WSN Applications,” </w:t>
      </w:r>
      <w:r w:rsidRPr="00167707">
        <w:rPr>
          <w:rFonts w:cstheme="minorHAnsi"/>
          <w:i/>
          <w:iCs/>
          <w:noProof/>
          <w:sz w:val="24"/>
          <w:szCs w:val="24"/>
          <w:lang w:val="en-US"/>
        </w:rPr>
        <w:t>IEEE Antennas Propag. Mag.</w:t>
      </w:r>
      <w:r w:rsidRPr="00167707">
        <w:rPr>
          <w:rFonts w:cstheme="minorHAnsi"/>
          <w:noProof/>
          <w:sz w:val="24"/>
          <w:szCs w:val="24"/>
          <w:lang w:val="en-US"/>
        </w:rPr>
        <w:t>, vol. 51, no. 3, pp. 13–23, Jun. 2009.</w:t>
      </w:r>
    </w:p>
    <w:p w14:paraId="08B3BEDF"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[29]</w:t>
      </w:r>
      <w:r w:rsidRPr="00167707">
        <w:rPr>
          <w:rFonts w:cstheme="minorHAnsi"/>
          <w:noProof/>
          <w:sz w:val="24"/>
          <w:szCs w:val="24"/>
          <w:lang w:val="en-US"/>
        </w:rPr>
        <w:tab/>
        <w:t xml:space="preserve">A. Pereira </w:t>
      </w:r>
      <w:r w:rsidRPr="00167707">
        <w:rPr>
          <w:rFonts w:cstheme="minorHAnsi"/>
          <w:i/>
          <w:iCs/>
          <w:noProof/>
          <w:sz w:val="24"/>
          <w:szCs w:val="24"/>
          <w:lang w:val="en-US"/>
        </w:rPr>
        <w:t>et al.</w:t>
      </w:r>
      <w:r w:rsidRPr="00167707">
        <w:rPr>
          <w:rFonts w:cstheme="minorHAnsi"/>
          <w:noProof/>
          <w:sz w:val="24"/>
          <w:szCs w:val="24"/>
          <w:lang w:val="en-US"/>
        </w:rPr>
        <w:t xml:space="preserve">, “Near-field communication tag development on a paper substrate—application to cold chain monitoring,” </w:t>
      </w:r>
      <w:r w:rsidRPr="00167707">
        <w:rPr>
          <w:rFonts w:cstheme="minorHAnsi"/>
          <w:i/>
          <w:iCs/>
          <w:noProof/>
          <w:sz w:val="24"/>
          <w:szCs w:val="24"/>
          <w:lang w:val="en-US"/>
        </w:rPr>
        <w:t>Flex. Print. Electron.</w:t>
      </w:r>
      <w:r w:rsidRPr="00167707">
        <w:rPr>
          <w:rFonts w:cstheme="minorHAnsi"/>
          <w:noProof/>
          <w:sz w:val="24"/>
          <w:szCs w:val="24"/>
          <w:lang w:val="en-US"/>
        </w:rPr>
        <w:t>, vol. 3, no. 1, p. 14003, 2018.</w:t>
      </w:r>
    </w:p>
    <w:p w14:paraId="72AE15CC"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[30]</w:t>
      </w:r>
      <w:r w:rsidRPr="00167707">
        <w:rPr>
          <w:rFonts w:cstheme="minorHAnsi"/>
          <w:noProof/>
          <w:sz w:val="24"/>
          <w:szCs w:val="24"/>
          <w:lang w:val="en-US"/>
        </w:rPr>
        <w:tab/>
        <w:t xml:space="preserve">X. Li, J. Sidén, H. Andersson, and T. Schön, “A paper-based screen printed HF RFID reader antenna system,” </w:t>
      </w:r>
      <w:r w:rsidRPr="00167707">
        <w:rPr>
          <w:rFonts w:cstheme="minorHAnsi"/>
          <w:i/>
          <w:iCs/>
          <w:noProof/>
          <w:sz w:val="24"/>
          <w:szCs w:val="24"/>
          <w:lang w:val="en-US"/>
        </w:rPr>
        <w:t>IEEE J. Radio Freq. Identif.</w:t>
      </w:r>
      <w:r w:rsidRPr="00167707">
        <w:rPr>
          <w:rFonts w:cstheme="minorHAnsi"/>
          <w:noProof/>
          <w:sz w:val="24"/>
          <w:szCs w:val="24"/>
          <w:lang w:val="en-US"/>
        </w:rPr>
        <w:t>, vol. 2, no. 3, pp. 118–126, 2018.</w:t>
      </w:r>
    </w:p>
    <w:p w14:paraId="1B873A6F"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[31]</w:t>
      </w:r>
      <w:r w:rsidRPr="00167707">
        <w:rPr>
          <w:rFonts w:cstheme="minorHAnsi"/>
          <w:noProof/>
          <w:sz w:val="24"/>
          <w:szCs w:val="24"/>
          <w:lang w:val="en-US"/>
        </w:rPr>
        <w:tab/>
        <w:t xml:space="preserve">K. Janeczek, M. Jakubowska, A. Młożniak, and G. Kozioł, “Thermal characterization of screen printed conductive pastes for RFID antennas,” </w:t>
      </w:r>
      <w:r w:rsidRPr="00167707">
        <w:rPr>
          <w:rFonts w:cstheme="minorHAnsi"/>
          <w:i/>
          <w:iCs/>
          <w:noProof/>
          <w:sz w:val="24"/>
          <w:szCs w:val="24"/>
          <w:lang w:val="en-US"/>
        </w:rPr>
        <w:t>Mater. Sci. Eng. B</w:t>
      </w:r>
      <w:r w:rsidRPr="00167707">
        <w:rPr>
          <w:rFonts w:cstheme="minorHAnsi"/>
          <w:noProof/>
          <w:sz w:val="24"/>
          <w:szCs w:val="24"/>
          <w:lang w:val="en-US"/>
        </w:rPr>
        <w:t>, vol. 177, no. 15, pp. 1336–1342, 2012.</w:t>
      </w:r>
    </w:p>
    <w:p w14:paraId="2DD9699A"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[32]</w:t>
      </w:r>
      <w:r w:rsidRPr="00167707">
        <w:rPr>
          <w:rFonts w:cstheme="minorHAnsi"/>
          <w:noProof/>
          <w:sz w:val="24"/>
          <w:szCs w:val="24"/>
          <w:lang w:val="en-US"/>
        </w:rPr>
        <w:tab/>
        <w:t xml:space="preserve">K. Jaakkola </w:t>
      </w:r>
      <w:r w:rsidRPr="00167707">
        <w:rPr>
          <w:rFonts w:cstheme="minorHAnsi"/>
          <w:i/>
          <w:iCs/>
          <w:noProof/>
          <w:sz w:val="24"/>
          <w:szCs w:val="24"/>
          <w:lang w:val="en-US"/>
        </w:rPr>
        <w:t>et al.</w:t>
      </w:r>
      <w:r w:rsidRPr="00167707">
        <w:rPr>
          <w:rFonts w:cstheme="minorHAnsi"/>
          <w:noProof/>
          <w:sz w:val="24"/>
          <w:szCs w:val="24"/>
          <w:lang w:val="en-US"/>
        </w:rPr>
        <w:t xml:space="preserve">, “Screen-printed and spray coated graphene-based RFID transponders,” </w:t>
      </w:r>
      <w:r w:rsidRPr="00167707">
        <w:rPr>
          <w:rFonts w:cstheme="minorHAnsi"/>
          <w:i/>
          <w:iCs/>
          <w:noProof/>
          <w:sz w:val="24"/>
          <w:szCs w:val="24"/>
          <w:lang w:val="en-US"/>
        </w:rPr>
        <w:t>2D Mater.</w:t>
      </w:r>
      <w:r w:rsidRPr="00167707">
        <w:rPr>
          <w:rFonts w:cstheme="minorHAnsi"/>
          <w:noProof/>
          <w:sz w:val="24"/>
          <w:szCs w:val="24"/>
          <w:lang w:val="en-US"/>
        </w:rPr>
        <w:t>, vol. 7, no. 1, p. 15019, 2019.</w:t>
      </w:r>
    </w:p>
    <w:p w14:paraId="08B4F20B"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[33]</w:t>
      </w:r>
      <w:r w:rsidRPr="00167707">
        <w:rPr>
          <w:rFonts w:cstheme="minorHAnsi"/>
          <w:noProof/>
          <w:sz w:val="24"/>
          <w:szCs w:val="24"/>
          <w:lang w:val="en-US"/>
        </w:rPr>
        <w:tab/>
        <w:t xml:space="preserve">A. Vena </w:t>
      </w:r>
      <w:r w:rsidRPr="00167707">
        <w:rPr>
          <w:rFonts w:cstheme="minorHAnsi"/>
          <w:i/>
          <w:iCs/>
          <w:noProof/>
          <w:sz w:val="24"/>
          <w:szCs w:val="24"/>
          <w:lang w:val="en-US"/>
        </w:rPr>
        <w:t>et al.</w:t>
      </w:r>
      <w:r w:rsidRPr="00167707">
        <w:rPr>
          <w:rFonts w:cstheme="minorHAnsi"/>
          <w:noProof/>
          <w:sz w:val="24"/>
          <w:szCs w:val="24"/>
          <w:lang w:val="en-US"/>
        </w:rPr>
        <w:t xml:space="preserve">, “Design of Chipless RFID Tags Printed on Paper by Flexography,” </w:t>
      </w:r>
      <w:r w:rsidRPr="00167707">
        <w:rPr>
          <w:rFonts w:cstheme="minorHAnsi"/>
          <w:i/>
          <w:iCs/>
          <w:noProof/>
          <w:sz w:val="24"/>
          <w:szCs w:val="24"/>
          <w:lang w:val="en-US"/>
        </w:rPr>
        <w:t>IEEE Trans. Antennas Propag.</w:t>
      </w:r>
      <w:r w:rsidRPr="00167707">
        <w:rPr>
          <w:rFonts w:cstheme="minorHAnsi"/>
          <w:noProof/>
          <w:sz w:val="24"/>
          <w:szCs w:val="24"/>
          <w:lang w:val="en-US"/>
        </w:rPr>
        <w:t>, vol. 61, no. 12, pp. 5868–5877, 2013.</w:t>
      </w:r>
    </w:p>
    <w:p w14:paraId="20B65336"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[34]</w:t>
      </w:r>
      <w:r w:rsidRPr="00167707">
        <w:rPr>
          <w:rFonts w:cstheme="minorHAnsi"/>
          <w:noProof/>
          <w:sz w:val="24"/>
          <w:szCs w:val="24"/>
          <w:lang w:val="en-US"/>
        </w:rPr>
        <w:tab/>
        <w:t xml:space="preserve">I. Kharrat, G. Eymin Petot Tourtollet, J.-M. Duchamp, P. Benech, P. Xavier, and T.-P. Vuong, “Design and realization of printed on paper antennas,” in </w:t>
      </w:r>
      <w:r w:rsidRPr="00167707">
        <w:rPr>
          <w:rFonts w:cstheme="minorHAnsi"/>
          <w:i/>
          <w:iCs/>
          <w:noProof/>
          <w:sz w:val="24"/>
          <w:szCs w:val="24"/>
          <w:lang w:val="en-US"/>
        </w:rPr>
        <w:t>2013 7th European Conference on Antennas and Propagation (EuCAP)</w:t>
      </w:r>
      <w:r w:rsidRPr="00167707">
        <w:rPr>
          <w:rFonts w:cstheme="minorHAnsi"/>
          <w:noProof/>
          <w:sz w:val="24"/>
          <w:szCs w:val="24"/>
          <w:lang w:val="en-US"/>
        </w:rPr>
        <w:t>, 2013, pp. 3199–3202.</w:t>
      </w:r>
    </w:p>
    <w:p w14:paraId="0DA2EF79"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[35]</w:t>
      </w:r>
      <w:r w:rsidRPr="00167707">
        <w:rPr>
          <w:rFonts w:cstheme="minorHAnsi"/>
          <w:noProof/>
          <w:sz w:val="24"/>
          <w:szCs w:val="24"/>
          <w:lang w:val="en-US"/>
        </w:rPr>
        <w:tab/>
        <w:t xml:space="preserve">H. Kang </w:t>
      </w:r>
      <w:r w:rsidRPr="00167707">
        <w:rPr>
          <w:rFonts w:cstheme="minorHAnsi"/>
          <w:i/>
          <w:iCs/>
          <w:noProof/>
          <w:sz w:val="24"/>
          <w:szCs w:val="24"/>
          <w:lang w:val="en-US"/>
        </w:rPr>
        <w:t>et al.</w:t>
      </w:r>
      <w:r w:rsidRPr="00167707">
        <w:rPr>
          <w:rFonts w:cstheme="minorHAnsi"/>
          <w:noProof/>
          <w:sz w:val="24"/>
          <w:szCs w:val="24"/>
          <w:lang w:val="en-US"/>
        </w:rPr>
        <w:t xml:space="preserve">, “Fully Roll-to-Roll Gravure Printable Wireless (13.56 MHz) Sensor-Signage Tags for Smart Packaging,” </w:t>
      </w:r>
      <w:r w:rsidRPr="00167707">
        <w:rPr>
          <w:rFonts w:cstheme="minorHAnsi"/>
          <w:i/>
          <w:iCs/>
          <w:noProof/>
          <w:sz w:val="24"/>
          <w:szCs w:val="24"/>
          <w:lang w:val="en-US"/>
        </w:rPr>
        <w:t>Sci. Rep.</w:t>
      </w:r>
      <w:r w:rsidRPr="00167707">
        <w:rPr>
          <w:rFonts w:cstheme="minorHAnsi"/>
          <w:noProof/>
          <w:sz w:val="24"/>
          <w:szCs w:val="24"/>
          <w:lang w:val="en-US"/>
        </w:rPr>
        <w:t>, vol. 4, no. 1, p. 5387, 2014.</w:t>
      </w:r>
    </w:p>
    <w:p w14:paraId="3EC9B8EB"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[36]</w:t>
      </w:r>
      <w:r w:rsidRPr="00167707">
        <w:rPr>
          <w:rFonts w:cstheme="minorHAnsi"/>
          <w:noProof/>
          <w:sz w:val="24"/>
          <w:szCs w:val="24"/>
          <w:lang w:val="en-US"/>
        </w:rPr>
        <w:tab/>
        <w:t xml:space="preserve">B. Xu </w:t>
      </w:r>
      <w:r w:rsidRPr="00167707">
        <w:rPr>
          <w:rFonts w:cstheme="minorHAnsi"/>
          <w:i/>
          <w:iCs/>
          <w:noProof/>
          <w:sz w:val="24"/>
          <w:szCs w:val="24"/>
          <w:lang w:val="en-US"/>
        </w:rPr>
        <w:t>et al.</w:t>
      </w:r>
      <w:r w:rsidRPr="00167707">
        <w:rPr>
          <w:rFonts w:cstheme="minorHAnsi"/>
          <w:noProof/>
          <w:sz w:val="24"/>
          <w:szCs w:val="24"/>
          <w:lang w:val="en-US"/>
        </w:rPr>
        <w:t xml:space="preserve">, “Aerosol jet printing on radio frequency identification tag applications,” </w:t>
      </w:r>
      <w:r w:rsidRPr="00167707">
        <w:rPr>
          <w:rFonts w:cstheme="minorHAnsi"/>
          <w:i/>
          <w:iCs/>
          <w:noProof/>
          <w:sz w:val="24"/>
          <w:szCs w:val="24"/>
          <w:lang w:val="en-US"/>
        </w:rPr>
        <w:t>Key Eng. Mater.</w:t>
      </w:r>
      <w:r w:rsidRPr="00167707">
        <w:rPr>
          <w:rFonts w:cstheme="minorHAnsi"/>
          <w:noProof/>
          <w:sz w:val="24"/>
          <w:szCs w:val="24"/>
          <w:lang w:val="en-US"/>
        </w:rPr>
        <w:t>, vol. 562–565, pp. 1417–1421, 2013.</w:t>
      </w:r>
    </w:p>
    <w:p w14:paraId="5BC7DF8B"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[37]</w:t>
      </w:r>
      <w:r w:rsidRPr="00167707">
        <w:rPr>
          <w:rFonts w:cstheme="minorHAnsi"/>
          <w:noProof/>
          <w:sz w:val="24"/>
          <w:szCs w:val="24"/>
          <w:lang w:val="en-US"/>
        </w:rPr>
        <w:tab/>
        <w:t xml:space="preserve">J. M. Hoey, A. Lutfurakhmanov, D. L. Schulz, and I. S. Akhatov, “A Review on Aerosol-Based Direct-Write and Its Applications for Microelectronics,” </w:t>
      </w:r>
      <w:r w:rsidRPr="00167707">
        <w:rPr>
          <w:rFonts w:cstheme="minorHAnsi"/>
          <w:i/>
          <w:iCs/>
          <w:noProof/>
          <w:sz w:val="24"/>
          <w:szCs w:val="24"/>
          <w:lang w:val="en-US"/>
        </w:rPr>
        <w:t>J. Nanotechnol.</w:t>
      </w:r>
      <w:r w:rsidRPr="00167707">
        <w:rPr>
          <w:rFonts w:cstheme="minorHAnsi"/>
          <w:noProof/>
          <w:sz w:val="24"/>
          <w:szCs w:val="24"/>
          <w:lang w:val="en-US"/>
        </w:rPr>
        <w:t>, vol. 2012, pp. 1–22, 2012.</w:t>
      </w:r>
    </w:p>
    <w:p w14:paraId="1DD7BEF9"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[38]</w:t>
      </w:r>
      <w:r w:rsidRPr="00167707">
        <w:rPr>
          <w:rFonts w:cstheme="minorHAnsi"/>
          <w:noProof/>
          <w:sz w:val="24"/>
          <w:szCs w:val="24"/>
          <w:lang w:val="en-US"/>
        </w:rPr>
        <w:tab/>
        <w:t xml:space="preserve">N. J. Wilkinson, M. A. A. Smith, R. W. Kay, and R. A. Harris, “A review of aerosol jet printing—a non-traditional hybrid process for micro-manufacturing,” </w:t>
      </w:r>
      <w:r w:rsidRPr="00167707">
        <w:rPr>
          <w:rFonts w:cstheme="minorHAnsi"/>
          <w:i/>
          <w:iCs/>
          <w:noProof/>
          <w:sz w:val="24"/>
          <w:szCs w:val="24"/>
          <w:lang w:val="en-US"/>
        </w:rPr>
        <w:t>Int. J. Adv. Manuf. Technol.</w:t>
      </w:r>
      <w:r w:rsidRPr="00167707">
        <w:rPr>
          <w:rFonts w:cstheme="minorHAnsi"/>
          <w:noProof/>
          <w:sz w:val="24"/>
          <w:szCs w:val="24"/>
          <w:lang w:val="en-US"/>
        </w:rPr>
        <w:t>, 2019.</w:t>
      </w:r>
    </w:p>
    <w:p w14:paraId="78C62A60"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[39]</w:t>
      </w:r>
      <w:r w:rsidRPr="00167707">
        <w:rPr>
          <w:rFonts w:cstheme="minorHAnsi"/>
          <w:noProof/>
          <w:sz w:val="24"/>
          <w:szCs w:val="24"/>
          <w:lang w:val="en-US"/>
        </w:rPr>
        <w:tab/>
        <w:t xml:space="preserve">E. B. Secor, “Principles of aerosol jet printing,” </w:t>
      </w:r>
      <w:r w:rsidRPr="00167707">
        <w:rPr>
          <w:rFonts w:cstheme="minorHAnsi"/>
          <w:i/>
          <w:iCs/>
          <w:noProof/>
          <w:sz w:val="24"/>
          <w:szCs w:val="24"/>
          <w:lang w:val="en-US"/>
        </w:rPr>
        <w:t>Flex. Print. Electron.</w:t>
      </w:r>
      <w:r w:rsidRPr="00167707">
        <w:rPr>
          <w:rFonts w:cstheme="minorHAnsi"/>
          <w:noProof/>
          <w:sz w:val="24"/>
          <w:szCs w:val="24"/>
          <w:lang w:val="en-US"/>
        </w:rPr>
        <w:t>, vol. 3, no. 3, p. 035002, Sep. 2018.</w:t>
      </w:r>
    </w:p>
    <w:p w14:paraId="65548F7F"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[40]</w:t>
      </w:r>
      <w:r w:rsidRPr="00167707">
        <w:rPr>
          <w:rFonts w:cstheme="minorHAnsi"/>
          <w:noProof/>
          <w:sz w:val="24"/>
          <w:szCs w:val="24"/>
          <w:lang w:val="en-US"/>
        </w:rPr>
        <w:tab/>
        <w:t xml:space="preserve">M. Smith, Y. S. Choi, C. Boughey, and S. Kar-narayan, “Controlling and assessing the quality of aerosol jet printed features for large area and flexible electronics Controlling and assessing the quality of aerosol jet printed features for large area and fl exible electronics,” </w:t>
      </w:r>
      <w:r w:rsidRPr="00167707">
        <w:rPr>
          <w:rFonts w:cstheme="minorHAnsi"/>
          <w:i/>
          <w:iCs/>
          <w:noProof/>
          <w:sz w:val="24"/>
          <w:szCs w:val="24"/>
          <w:lang w:val="en-US"/>
        </w:rPr>
        <w:t>Flex. Print. Electron.</w:t>
      </w:r>
      <w:r w:rsidRPr="00167707">
        <w:rPr>
          <w:rFonts w:cstheme="minorHAnsi"/>
          <w:noProof/>
          <w:sz w:val="24"/>
          <w:szCs w:val="24"/>
          <w:lang w:val="en-US"/>
        </w:rPr>
        <w:t>, vol. 2, p. 015004, 2017.</w:t>
      </w:r>
    </w:p>
    <w:p w14:paraId="7811E741"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[41]</w:t>
      </w:r>
      <w:r w:rsidRPr="00167707">
        <w:rPr>
          <w:rFonts w:cstheme="minorHAnsi"/>
          <w:noProof/>
          <w:sz w:val="24"/>
          <w:szCs w:val="24"/>
          <w:lang w:val="en-US"/>
        </w:rPr>
        <w:tab/>
        <w:t xml:space="preserve">A. Mahajan, C. D. Frisbie, and L. F. Francis, “Optimization of Aerosol Jet Printing for High-Resolution, High-Aspect Ratio Silver Lines,” </w:t>
      </w:r>
      <w:r w:rsidRPr="00167707">
        <w:rPr>
          <w:rFonts w:cstheme="minorHAnsi"/>
          <w:i/>
          <w:iCs/>
          <w:noProof/>
          <w:sz w:val="24"/>
          <w:szCs w:val="24"/>
          <w:lang w:val="en-US"/>
        </w:rPr>
        <w:t>ACS Appl. Mater. Interfaces</w:t>
      </w:r>
      <w:r w:rsidRPr="00167707">
        <w:rPr>
          <w:rFonts w:cstheme="minorHAnsi"/>
          <w:noProof/>
          <w:sz w:val="24"/>
          <w:szCs w:val="24"/>
          <w:lang w:val="en-US"/>
        </w:rPr>
        <w:t>, vol. 5, no. 11, pp. 4856–4864, Jun. 2013.</w:t>
      </w:r>
    </w:p>
    <w:p w14:paraId="61E1ACEF"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[42]</w:t>
      </w:r>
      <w:r w:rsidRPr="00167707">
        <w:rPr>
          <w:rFonts w:cstheme="minorHAnsi"/>
          <w:noProof/>
          <w:sz w:val="24"/>
          <w:szCs w:val="24"/>
          <w:lang w:val="en-US"/>
        </w:rPr>
        <w:tab/>
        <w:t xml:space="preserve">R. Gibney, S. Matthyssen, J. Patterson, E. Ferraris, and N. Zakaria, “The human cornea as a model tissue for additive biomanufacturing: a review,” </w:t>
      </w:r>
      <w:r w:rsidRPr="00167707">
        <w:rPr>
          <w:rFonts w:cstheme="minorHAnsi"/>
          <w:i/>
          <w:iCs/>
          <w:noProof/>
          <w:sz w:val="24"/>
          <w:szCs w:val="24"/>
          <w:lang w:val="en-US"/>
        </w:rPr>
        <w:t>Procedia CIRP</w:t>
      </w:r>
      <w:r w:rsidRPr="00167707">
        <w:rPr>
          <w:rFonts w:cstheme="minorHAnsi"/>
          <w:noProof/>
          <w:sz w:val="24"/>
          <w:szCs w:val="24"/>
          <w:lang w:val="en-US"/>
        </w:rPr>
        <w:t>, vol. 65, pp. 56–63, 2017.</w:t>
      </w:r>
    </w:p>
    <w:p w14:paraId="29B444A3"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[43]</w:t>
      </w:r>
      <w:r w:rsidRPr="00167707">
        <w:rPr>
          <w:rFonts w:cstheme="minorHAnsi"/>
          <w:noProof/>
          <w:sz w:val="24"/>
          <w:szCs w:val="24"/>
          <w:lang w:val="en-US"/>
        </w:rPr>
        <w:tab/>
        <w:t xml:space="preserve">R. Gibney, J. Patterson, and E. Ferraris, “High-Resolution Bioprinting of Recombinant Human Collagen Type III,” </w:t>
      </w:r>
      <w:r w:rsidRPr="00167707">
        <w:rPr>
          <w:rFonts w:cstheme="minorHAnsi"/>
          <w:i/>
          <w:iCs/>
          <w:noProof/>
          <w:sz w:val="24"/>
          <w:szCs w:val="24"/>
          <w:lang w:val="en-US"/>
        </w:rPr>
        <w:t xml:space="preserve">Polymers </w:t>
      </w:r>
      <w:r w:rsidRPr="00167707">
        <w:rPr>
          <w:rFonts w:cstheme="minorHAnsi"/>
          <w:noProof/>
          <w:sz w:val="24"/>
          <w:szCs w:val="24"/>
          <w:lang w:val="en-US"/>
        </w:rPr>
        <w:t>, vol. 13, no. 17. 2021.</w:t>
      </w:r>
    </w:p>
    <w:p w14:paraId="03B9E5B4"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[44]</w:t>
      </w:r>
      <w:r w:rsidRPr="00167707">
        <w:rPr>
          <w:rFonts w:cstheme="minorHAnsi"/>
          <w:noProof/>
          <w:sz w:val="24"/>
          <w:szCs w:val="24"/>
          <w:lang w:val="en-US"/>
        </w:rPr>
        <w:tab/>
        <w:t xml:space="preserve">A. Verma, R. Goos, J. D. Weerdt, P. Pelgrims, and E. Ferraris, “Design, Fabrication, and Testing of a Fully 3D-Printed Pressure Sensor Using a Hybrid Printing Approach,” </w:t>
      </w:r>
      <w:r w:rsidRPr="00167707">
        <w:rPr>
          <w:rFonts w:cstheme="minorHAnsi"/>
          <w:i/>
          <w:iCs/>
          <w:noProof/>
          <w:sz w:val="24"/>
          <w:szCs w:val="24"/>
          <w:lang w:val="en-US"/>
        </w:rPr>
        <w:t>Sensors</w:t>
      </w:r>
      <w:r w:rsidRPr="00167707">
        <w:rPr>
          <w:rFonts w:cstheme="minorHAnsi"/>
          <w:noProof/>
          <w:sz w:val="24"/>
          <w:szCs w:val="24"/>
          <w:lang w:val="en-US"/>
        </w:rPr>
        <w:t>, vol. 22, no. 19. 2022.</w:t>
      </w:r>
    </w:p>
    <w:p w14:paraId="0DADDE9E"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[45]</w:t>
      </w:r>
      <w:r w:rsidRPr="00167707">
        <w:rPr>
          <w:rFonts w:cstheme="minorHAnsi"/>
          <w:noProof/>
          <w:sz w:val="24"/>
          <w:szCs w:val="24"/>
          <w:lang w:val="en-US"/>
        </w:rPr>
        <w:tab/>
        <w:t xml:space="preserve">M. Seiti, P. S. Ginestra, A. Verma, E. Ceretti, and E. Ferraris, “Aerosol Jet® Printing on stereolithography resin substrates for in-vitro dual bioreactor sensing,” </w:t>
      </w:r>
      <w:r w:rsidRPr="00167707">
        <w:rPr>
          <w:rFonts w:cstheme="minorHAnsi"/>
          <w:i/>
          <w:iCs/>
          <w:noProof/>
          <w:sz w:val="24"/>
          <w:szCs w:val="24"/>
          <w:lang w:val="en-US"/>
        </w:rPr>
        <w:t>Procedia CIRP</w:t>
      </w:r>
      <w:r w:rsidRPr="00167707">
        <w:rPr>
          <w:rFonts w:cstheme="minorHAnsi"/>
          <w:noProof/>
          <w:sz w:val="24"/>
          <w:szCs w:val="24"/>
          <w:lang w:val="en-US"/>
        </w:rPr>
        <w:t>, vol. 110, pp. 174–179, 2022.</w:t>
      </w:r>
    </w:p>
    <w:p w14:paraId="62421E06"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[46]</w:t>
      </w:r>
      <w:r w:rsidRPr="00167707">
        <w:rPr>
          <w:rFonts w:cstheme="minorHAnsi"/>
          <w:noProof/>
          <w:sz w:val="24"/>
          <w:szCs w:val="24"/>
          <w:lang w:val="en-US"/>
        </w:rPr>
        <w:tab/>
        <w:t xml:space="preserve">M. Seiti, P. Ginestra, R. M. Ferraro, E. Ceretti, and E. Ferraris, “Nebulized jet-based printing of bio-electrical scaffolds for neural tissue engineering: a feasibility study,” </w:t>
      </w:r>
      <w:r w:rsidRPr="00167707">
        <w:rPr>
          <w:rFonts w:cstheme="minorHAnsi"/>
          <w:i/>
          <w:iCs/>
          <w:noProof/>
          <w:sz w:val="24"/>
          <w:szCs w:val="24"/>
          <w:lang w:val="en-US"/>
        </w:rPr>
        <w:t>Biofabrication</w:t>
      </w:r>
      <w:r w:rsidRPr="00167707">
        <w:rPr>
          <w:rFonts w:cstheme="minorHAnsi"/>
          <w:noProof/>
          <w:sz w:val="24"/>
          <w:szCs w:val="24"/>
          <w:lang w:val="en-US"/>
        </w:rPr>
        <w:t>, vol. 12, no. 2, p. 25024, 2020.</w:t>
      </w:r>
    </w:p>
    <w:p w14:paraId="1D86C916"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[47]</w:t>
      </w:r>
      <w:r w:rsidRPr="00167707">
        <w:rPr>
          <w:rFonts w:cstheme="minorHAnsi"/>
          <w:noProof/>
          <w:sz w:val="24"/>
          <w:szCs w:val="24"/>
          <w:lang w:val="en-US"/>
        </w:rPr>
        <w:tab/>
        <w:t xml:space="preserve">M. Hedges and A. B. Marin, “3D Aerosol Jet® Printing - Adding Electronics Functionality to RP/RM,” </w:t>
      </w:r>
      <w:r w:rsidRPr="00167707">
        <w:rPr>
          <w:rFonts w:cstheme="minorHAnsi"/>
          <w:i/>
          <w:iCs/>
          <w:noProof/>
          <w:sz w:val="24"/>
          <w:szCs w:val="24"/>
          <w:lang w:val="en-US"/>
        </w:rPr>
        <w:t>WHITEPAPER - Optomec</w:t>
      </w:r>
      <w:r w:rsidRPr="00167707">
        <w:rPr>
          <w:rFonts w:cstheme="minorHAnsi"/>
          <w:noProof/>
          <w:sz w:val="24"/>
          <w:szCs w:val="24"/>
          <w:lang w:val="en-US"/>
        </w:rPr>
        <w:t>, pp. 14–15, 2012.</w:t>
      </w:r>
    </w:p>
    <w:p w14:paraId="56DD22F6"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[48]</w:t>
      </w:r>
      <w:r w:rsidRPr="00167707">
        <w:rPr>
          <w:rFonts w:cstheme="minorHAnsi"/>
          <w:noProof/>
          <w:sz w:val="24"/>
          <w:szCs w:val="24"/>
          <w:lang w:val="en-US"/>
        </w:rPr>
        <w:tab/>
        <w:t xml:space="preserve">P. Ihalainen, A. Määttänen, J. Järnström, D. Tobjörk, R. Österbacka, and J. Peltonen, “Influence of Surface Properties of Coated Papers on Printed Electronics,” </w:t>
      </w:r>
      <w:r w:rsidRPr="00167707">
        <w:rPr>
          <w:rFonts w:cstheme="minorHAnsi"/>
          <w:i/>
          <w:iCs/>
          <w:noProof/>
          <w:sz w:val="24"/>
          <w:szCs w:val="24"/>
          <w:lang w:val="en-US"/>
        </w:rPr>
        <w:t>Ind. Eng. Chem. Res.</w:t>
      </w:r>
      <w:r w:rsidRPr="00167707">
        <w:rPr>
          <w:rFonts w:cstheme="minorHAnsi"/>
          <w:noProof/>
          <w:sz w:val="24"/>
          <w:szCs w:val="24"/>
          <w:lang w:val="en-US"/>
        </w:rPr>
        <w:t>, vol. 51, no. 17, pp. 6025–6036, May 2012.</w:t>
      </w:r>
    </w:p>
    <w:p w14:paraId="7C932CA0"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[49]</w:t>
      </w:r>
      <w:r w:rsidRPr="00167707">
        <w:rPr>
          <w:rFonts w:cstheme="minorHAnsi"/>
          <w:noProof/>
          <w:sz w:val="24"/>
          <w:szCs w:val="24"/>
          <w:lang w:val="en-US"/>
        </w:rPr>
        <w:tab/>
        <w:t xml:space="preserve">S. Lee and G. H. Yoon, “Moisture transport in paper passing through the fuser nip of a laser printer,” </w:t>
      </w:r>
      <w:r w:rsidRPr="00167707">
        <w:rPr>
          <w:rFonts w:cstheme="minorHAnsi"/>
          <w:i/>
          <w:iCs/>
          <w:noProof/>
          <w:sz w:val="24"/>
          <w:szCs w:val="24"/>
          <w:lang w:val="en-US"/>
        </w:rPr>
        <w:t>Cellulose</w:t>
      </w:r>
      <w:r w:rsidRPr="00167707">
        <w:rPr>
          <w:rFonts w:cstheme="minorHAnsi"/>
          <w:noProof/>
          <w:sz w:val="24"/>
          <w:szCs w:val="24"/>
          <w:lang w:val="en-US"/>
        </w:rPr>
        <w:t>, vol. 24, no. 8, pp. 3489–3501, Aug. 2017.</w:t>
      </w:r>
    </w:p>
    <w:p w14:paraId="35240098" w14:textId="77777777" w:rsidR="00383C89" w:rsidRPr="00167707" w:rsidRDefault="00383C89" w:rsidP="00435924">
      <w:pPr>
        <w:widowControl w:val="0"/>
        <w:autoSpaceDE w:val="0"/>
        <w:autoSpaceDN w:val="0"/>
        <w:adjustRightInd w:val="0"/>
        <w:spacing w:after="0" w:line="240" w:lineRule="auto"/>
        <w:ind w:left="640" w:hanging="640"/>
        <w:jc w:val="both"/>
        <w:rPr>
          <w:rFonts w:cstheme="minorHAnsi"/>
          <w:noProof/>
          <w:sz w:val="24"/>
          <w:szCs w:val="24"/>
          <w:lang w:val="en-US"/>
        </w:rPr>
      </w:pPr>
      <w:r w:rsidRPr="00167707">
        <w:rPr>
          <w:rFonts w:cstheme="minorHAnsi"/>
          <w:noProof/>
          <w:sz w:val="24"/>
          <w:szCs w:val="24"/>
          <w:lang w:val="en-US"/>
        </w:rPr>
        <w:t>[50]</w:t>
      </w:r>
      <w:r w:rsidRPr="00167707">
        <w:rPr>
          <w:rFonts w:cstheme="minorHAnsi"/>
          <w:noProof/>
          <w:sz w:val="24"/>
          <w:szCs w:val="24"/>
          <w:lang w:val="en-US"/>
        </w:rPr>
        <w:tab/>
        <w:t xml:space="preserve">D. Reenaers, W. Marchal, I. Biesmans, P. Nivelle, J. D’Haen, and W. Deferme, “Layer Morphology and Ink Compatibility of Silver Nanoparticle Inkjet Inks for Near-Infrared Sintering,” </w:t>
      </w:r>
      <w:r w:rsidRPr="00167707">
        <w:rPr>
          <w:rFonts w:cstheme="minorHAnsi"/>
          <w:i/>
          <w:iCs/>
          <w:noProof/>
          <w:sz w:val="24"/>
          <w:szCs w:val="24"/>
          <w:lang w:val="en-US"/>
        </w:rPr>
        <w:t>Nanomaterials</w:t>
      </w:r>
      <w:r w:rsidRPr="00167707">
        <w:rPr>
          <w:rFonts w:cstheme="minorHAnsi"/>
          <w:noProof/>
          <w:sz w:val="24"/>
          <w:szCs w:val="24"/>
          <w:lang w:val="en-US"/>
        </w:rPr>
        <w:t>, vol. 10, no. 5. 2020.</w:t>
      </w:r>
    </w:p>
    <w:p w14:paraId="41379478" w14:textId="77777777" w:rsidR="00383C89" w:rsidRPr="00167707" w:rsidRDefault="00383C89" w:rsidP="00435924">
      <w:pPr>
        <w:pStyle w:val="IOPRefs"/>
        <w:numPr>
          <w:ilvl w:val="0"/>
          <w:numId w:val="0"/>
        </w:numPr>
        <w:jc w:val="both"/>
        <w:rPr>
          <w:rFonts w:asciiTheme="minorHAnsi" w:hAnsiTheme="minorHAnsi" w:cstheme="minorHAnsi"/>
          <w:sz w:val="24"/>
          <w:szCs w:val="24"/>
        </w:rPr>
      </w:pPr>
      <w:r w:rsidRPr="00167707">
        <w:rPr>
          <w:rFonts w:asciiTheme="minorHAnsi" w:hAnsiTheme="minorHAnsi" w:cstheme="minorHAnsi"/>
          <w:sz w:val="24"/>
          <w:szCs w:val="24"/>
        </w:rPr>
        <w:fldChar w:fldCharType="end"/>
      </w:r>
    </w:p>
    <w:p w14:paraId="0C47A3DA" w14:textId="77777777" w:rsidR="00383C89" w:rsidRPr="00167707" w:rsidRDefault="00383C89" w:rsidP="00435924">
      <w:pPr>
        <w:pStyle w:val="IOPText"/>
        <w:ind w:firstLine="0"/>
        <w:rPr>
          <w:rFonts w:asciiTheme="minorHAnsi" w:hAnsiTheme="minorHAnsi" w:cstheme="minorHAnsi"/>
          <w:noProof/>
          <w:sz w:val="24"/>
          <w:szCs w:val="24"/>
        </w:rPr>
      </w:pPr>
    </w:p>
    <w:p w14:paraId="1B380F25" w14:textId="77777777" w:rsidR="002B680C" w:rsidRPr="00167707" w:rsidRDefault="002B680C" w:rsidP="00435924">
      <w:pPr>
        <w:jc w:val="both"/>
        <w:rPr>
          <w:rFonts w:cstheme="minorHAnsi"/>
          <w:sz w:val="24"/>
          <w:szCs w:val="24"/>
          <w:lang w:val="en-GB"/>
        </w:rPr>
      </w:pPr>
    </w:p>
    <w:p w14:paraId="207FF2D3" w14:textId="77777777" w:rsidR="00383C89" w:rsidRPr="00167707" w:rsidRDefault="00383C89" w:rsidP="00435924">
      <w:pPr>
        <w:jc w:val="both"/>
        <w:rPr>
          <w:rFonts w:cstheme="minorHAnsi"/>
          <w:sz w:val="24"/>
          <w:szCs w:val="24"/>
          <w:lang w:val="en-GB"/>
        </w:rPr>
      </w:pPr>
    </w:p>
    <w:p w14:paraId="190E91CA" w14:textId="77777777" w:rsidR="00383C89" w:rsidRPr="00167707" w:rsidRDefault="00383C89" w:rsidP="00435924">
      <w:pPr>
        <w:jc w:val="both"/>
        <w:rPr>
          <w:rFonts w:cstheme="minorHAnsi"/>
          <w:sz w:val="24"/>
          <w:szCs w:val="24"/>
          <w:lang w:val="en-GB"/>
        </w:rPr>
      </w:pPr>
    </w:p>
    <w:p w14:paraId="78168F15" w14:textId="77777777" w:rsidR="00383C89" w:rsidRPr="00167707" w:rsidRDefault="00383C89" w:rsidP="00435924">
      <w:pPr>
        <w:jc w:val="both"/>
        <w:rPr>
          <w:rFonts w:cstheme="minorHAnsi"/>
          <w:sz w:val="24"/>
          <w:szCs w:val="24"/>
          <w:lang w:val="en-GB"/>
        </w:rPr>
      </w:pPr>
    </w:p>
    <w:p w14:paraId="12F1CCB7" w14:textId="77777777" w:rsidR="00435924" w:rsidRPr="00435924" w:rsidRDefault="00435924" w:rsidP="00435924">
      <w:pPr>
        <w:jc w:val="both"/>
        <w:rPr>
          <w:rFonts w:cstheme="minorHAnsi"/>
          <w:b/>
          <w:sz w:val="52"/>
          <w:szCs w:val="52"/>
          <w:lang w:val="en-GB"/>
        </w:rPr>
      </w:pPr>
      <w:r w:rsidRPr="00435924">
        <w:rPr>
          <w:rFonts w:cstheme="minorHAnsi"/>
          <w:b/>
          <w:sz w:val="52"/>
          <w:szCs w:val="52"/>
          <w:lang w:val="en-GB" w:bidi="en-US"/>
        </w:rPr>
        <w:t>Design, fabrication and testing of a fully printed pressure sensor using hybrid printing techniques</w:t>
      </w:r>
      <w:r w:rsidRPr="00435924" w:rsidDel="00B5520C">
        <w:rPr>
          <w:rFonts w:cstheme="minorHAnsi"/>
          <w:b/>
          <w:sz w:val="52"/>
          <w:szCs w:val="52"/>
          <w:lang w:val="en-GB" w:bidi="en-US"/>
        </w:rPr>
        <w:t xml:space="preserve"> </w:t>
      </w:r>
    </w:p>
    <w:p w14:paraId="60437D9C" w14:textId="77777777" w:rsidR="00240A3A" w:rsidRPr="00167707" w:rsidRDefault="00240A3A" w:rsidP="00435924">
      <w:pPr>
        <w:jc w:val="both"/>
        <w:rPr>
          <w:rFonts w:cstheme="minorHAnsi"/>
          <w:sz w:val="24"/>
          <w:szCs w:val="24"/>
          <w:vertAlign w:val="superscript"/>
          <w:lang w:val="en-GB"/>
        </w:rPr>
      </w:pPr>
    </w:p>
    <w:p w14:paraId="086CEDBE" w14:textId="77777777" w:rsidR="00240A3A" w:rsidRPr="00167707" w:rsidRDefault="00240A3A" w:rsidP="00435924">
      <w:pPr>
        <w:jc w:val="both"/>
        <w:rPr>
          <w:rFonts w:cstheme="minorHAnsi"/>
          <w:sz w:val="24"/>
          <w:szCs w:val="24"/>
          <w:vertAlign w:val="superscript"/>
          <w:lang w:val="en-GB"/>
        </w:rPr>
      </w:pPr>
    </w:p>
    <w:p w14:paraId="6F78640D" w14:textId="77777777" w:rsidR="00240A3A" w:rsidRPr="00167707" w:rsidRDefault="00240A3A" w:rsidP="00435924">
      <w:pPr>
        <w:jc w:val="both"/>
        <w:rPr>
          <w:rFonts w:cstheme="minorHAnsi"/>
          <w:sz w:val="24"/>
          <w:szCs w:val="24"/>
          <w:vertAlign w:val="superscript"/>
          <w:lang w:val="en-GB"/>
        </w:rPr>
      </w:pPr>
    </w:p>
    <w:p w14:paraId="7779E627" w14:textId="55E93A8F" w:rsidR="00435924" w:rsidRPr="00435924" w:rsidRDefault="00435924" w:rsidP="00435924">
      <w:pPr>
        <w:jc w:val="both"/>
        <w:rPr>
          <w:rFonts w:cstheme="minorHAnsi"/>
          <w:sz w:val="24"/>
          <w:szCs w:val="24"/>
          <w:lang w:val="en-GB" w:bidi="en-US"/>
        </w:rPr>
      </w:pPr>
      <w:r w:rsidRPr="00435924">
        <w:rPr>
          <w:rFonts w:cstheme="minorHAnsi"/>
          <w:b/>
          <w:sz w:val="24"/>
          <w:szCs w:val="24"/>
          <w:lang w:val="en-GB" w:bidi="en-US"/>
        </w:rPr>
        <w:t xml:space="preserve">Abstract: </w:t>
      </w:r>
      <w:r w:rsidRPr="00435924">
        <w:rPr>
          <w:rFonts w:cstheme="minorHAnsi"/>
          <w:sz w:val="24"/>
          <w:szCs w:val="24"/>
          <w:lang w:val="en-GB" w:bidi="en-US"/>
        </w:rPr>
        <w:t xml:space="preserve">Pressure sensor is not a new concept and is already exploited with different transduction mechanisms with different manufacturing techniques including Printed Electronics. But very limited efforts have been taken to fully print it using Additive Manufacturing techniques especially for personalized guides prosthetics in bio-medical applications. In this work, we present a novel fully printed piezo-resistive pressure sensor using Aerosol Jet Printing (AJP) along with </w:t>
      </w:r>
      <w:proofErr w:type="spellStart"/>
      <w:r w:rsidRPr="00435924">
        <w:rPr>
          <w:rFonts w:cstheme="minorHAnsi"/>
          <w:sz w:val="24"/>
          <w:szCs w:val="24"/>
          <w:lang w:val="en-GB" w:bidi="en-US"/>
        </w:rPr>
        <w:t>Streolithography</w:t>
      </w:r>
      <w:proofErr w:type="spellEnd"/>
      <w:r w:rsidRPr="00435924">
        <w:rPr>
          <w:rFonts w:cstheme="minorHAnsi"/>
          <w:sz w:val="24"/>
          <w:szCs w:val="24"/>
          <w:lang w:val="en-GB" w:bidi="en-US"/>
        </w:rPr>
        <w:t xml:space="preserve"> and Screen Printing. AJP was chosen to print silver ink as an base interconnects layer on a SLS printed polyamide board. Piezo-resistive ink was manually screen printed as a top sensing layer. The sensor was mainly mechanically tested on its response upon application of force in terms of hysteresis, time drift, cyclic tests and so on. With application of constant ramping pressure, sensor shows two different sensitive regions: highly sensitive from 0 to 0.1 MPa and low sensitive region which ranges from 0.1 to 1.25 MPa</w:t>
      </w:r>
      <w:r w:rsidRPr="00435924">
        <w:rPr>
          <w:rFonts w:cstheme="minorHAnsi"/>
          <w:sz w:val="24"/>
          <w:szCs w:val="24"/>
          <w:lang w:val="en-GB"/>
        </w:rPr>
        <w:t>. Negligible hysteresis was observed and around 14% of change of resistance was observed in time drift testing. Such performances will suffice the demands of our application in bio-medical applications as a guides in prosthetics field.</w:t>
      </w:r>
    </w:p>
    <w:p w14:paraId="54974AB8" w14:textId="09ECBB2A" w:rsidR="00003AD6" w:rsidRPr="00167707" w:rsidRDefault="00435924" w:rsidP="00435924">
      <w:pPr>
        <w:jc w:val="both"/>
        <w:rPr>
          <w:rFonts w:cstheme="minorHAnsi"/>
          <w:i/>
          <w:sz w:val="24"/>
          <w:szCs w:val="24"/>
          <w:lang w:val="en-GB" w:bidi="en-US"/>
        </w:rPr>
      </w:pPr>
      <w:r w:rsidRPr="00435924">
        <w:rPr>
          <w:rFonts w:cstheme="minorHAnsi"/>
          <w:b/>
          <w:sz w:val="24"/>
          <w:szCs w:val="24"/>
          <w:lang w:val="en-GB" w:bidi="en-US"/>
        </w:rPr>
        <w:t>Keywords:</w:t>
      </w:r>
      <w:r w:rsidRPr="00435924">
        <w:rPr>
          <w:rFonts w:cstheme="minorHAnsi"/>
          <w:b/>
          <w:i/>
          <w:sz w:val="24"/>
          <w:szCs w:val="24"/>
          <w:lang w:val="en-GB" w:bidi="en-US"/>
        </w:rPr>
        <w:t xml:space="preserve"> </w:t>
      </w:r>
      <w:r w:rsidRPr="00435924">
        <w:rPr>
          <w:rFonts w:cstheme="minorHAnsi"/>
          <w:i/>
          <w:sz w:val="24"/>
          <w:szCs w:val="24"/>
          <w:lang w:val="en-GB" w:bidi="en-US"/>
        </w:rPr>
        <w:t>Aerosol Jet</w:t>
      </w:r>
      <w:r w:rsidRPr="00435924">
        <w:rPr>
          <w:rFonts w:cstheme="minorHAnsi"/>
          <w:i/>
          <w:sz w:val="24"/>
          <w:szCs w:val="24"/>
          <w:vertAlign w:val="superscript"/>
          <w:lang w:val="en-GB" w:bidi="en-US"/>
        </w:rPr>
        <w:t>®</w:t>
      </w:r>
      <w:r w:rsidRPr="00435924">
        <w:rPr>
          <w:rFonts w:cstheme="minorHAnsi"/>
          <w:i/>
          <w:sz w:val="24"/>
          <w:szCs w:val="24"/>
          <w:lang w:val="en-GB" w:bidi="en-US"/>
        </w:rPr>
        <w:t xml:space="preserve"> Printing, Screen Printing, Piezo-resistive, Pressure sensor, Biomedical</w:t>
      </w:r>
    </w:p>
    <w:p w14:paraId="59D4F7C6" w14:textId="77777777" w:rsidR="00003AD6" w:rsidRPr="00167707" w:rsidRDefault="00003AD6">
      <w:pPr>
        <w:rPr>
          <w:rFonts w:cstheme="minorHAnsi"/>
          <w:i/>
          <w:sz w:val="24"/>
          <w:szCs w:val="24"/>
          <w:lang w:val="en-GB" w:bidi="en-US"/>
        </w:rPr>
      </w:pPr>
      <w:r w:rsidRPr="00167707">
        <w:rPr>
          <w:rFonts w:cstheme="minorHAnsi"/>
          <w:i/>
          <w:sz w:val="24"/>
          <w:szCs w:val="24"/>
          <w:lang w:val="en-GB" w:bidi="en-US"/>
        </w:rPr>
        <w:br w:type="page"/>
      </w:r>
    </w:p>
    <w:p w14:paraId="4B1A4817" w14:textId="77777777" w:rsidR="00435924" w:rsidRPr="00435924" w:rsidRDefault="00435924" w:rsidP="00435924">
      <w:pPr>
        <w:jc w:val="both"/>
        <w:rPr>
          <w:rFonts w:cstheme="minorHAnsi"/>
          <w:sz w:val="24"/>
          <w:szCs w:val="24"/>
          <w:lang w:val="en-GB" w:bidi="en-US"/>
        </w:rPr>
      </w:pPr>
    </w:p>
    <w:p w14:paraId="4A4C6CA0" w14:textId="77777777" w:rsidR="00435924" w:rsidRPr="00435924" w:rsidRDefault="00435924" w:rsidP="00435924">
      <w:pPr>
        <w:jc w:val="both"/>
        <w:rPr>
          <w:rFonts w:cstheme="minorHAnsi"/>
          <w:b/>
          <w:sz w:val="24"/>
          <w:szCs w:val="24"/>
          <w:lang w:val="en-GB" w:bidi="en-US"/>
        </w:rPr>
      </w:pPr>
      <w:r w:rsidRPr="00435924">
        <w:rPr>
          <w:rFonts w:cstheme="minorHAnsi"/>
          <w:b/>
          <w:sz w:val="24"/>
          <w:szCs w:val="24"/>
          <w:lang w:val="en-GB" w:bidi="en-US"/>
        </w:rPr>
        <w:t>1</w:t>
      </w:r>
      <w:bookmarkStart w:id="60" w:name="_Hlk82443151"/>
      <w:r w:rsidRPr="00435924">
        <w:rPr>
          <w:rFonts w:cstheme="minorHAnsi"/>
          <w:b/>
          <w:sz w:val="24"/>
          <w:szCs w:val="24"/>
          <w:lang w:val="en-GB" w:bidi="en-US"/>
        </w:rPr>
        <w:t>. Introduction</w:t>
      </w:r>
    </w:p>
    <w:bookmarkEnd w:id="60"/>
    <w:p w14:paraId="70F020E5"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 xml:space="preserve">In this modern world, we live in an ecosystem of sensors of multiple forms and for various purpose. Physical sensors (mechanical, force, tactile, temperature, humidity,…), chemical sensors (liquid, gas, pH,…), biological sensors (cell based, bio-molecule based, microbial, …) are just some examples </w:t>
      </w:r>
      <w:r w:rsidRPr="00435924">
        <w:rPr>
          <w:rFonts w:cstheme="minorHAnsi"/>
          <w:sz w:val="24"/>
          <w:szCs w:val="24"/>
          <w:lang w:val="en-GB" w:bidi="en-US"/>
        </w:rPr>
        <w:fldChar w:fldCharType="begin" w:fldLock="1"/>
      </w:r>
      <w:r w:rsidRPr="00435924">
        <w:rPr>
          <w:rFonts w:cstheme="minorHAnsi"/>
          <w:sz w:val="24"/>
          <w:szCs w:val="24"/>
          <w:lang w:val="en-GB" w:bidi="en-US"/>
        </w:rPr>
        <w:instrText>ADDIN CSL_CITATION {"citationItems":[{"id":"ITEM-1","itemData":{"ISSN":"2090-1232","author":[{"dropping-particle":"","family":"Cheng","given":"Ming","non-dropping-particle":"","parse-names":false,"suffix":""},{"dropping-particle":"","family":"Zhu","given":"Guotao","non-dropping-particle":"","parse-names":false,"suffix":""},{"dropping-particle":"","family":"Zhang","given":"Feng","non-dropping-particle":"","parse-names":false,"suffix":""},{"dropping-particle":"","family":"Tang","given":"Wen-lai","non-dropping-particle":"","parse-names":false,"suffix":""},{"dropping-particle":"","family":"Jianping","given":"Shi","non-dropping-particle":"","parse-names":false,"suffix":""},{"dropping-particle":"","family":"Yang","given":"Ji-quan","non-dropping-particle":"","parse-names":false,"suffix":""},{"dropping-particle":"","family":"Zhu","given":"Li-ya","non-dropping-particle":"","parse-names":false,"suffix":""}],"container-title":"Journal of Advanced Research","id":"ITEM-1","issued":{"date-parts":[["2020"]]},"publisher":"Elsevier","title":"An review of flexible force sensors for human health monitoring","type":"article-journal"},"uris":["http://www.mendeley.com/documents/?uuid=958403c2-917c-4ba6-9d66-20cecfb62b93"]},{"id":"ITEM-2","itemData":{"ISSN":"0570-4928","author":[{"dropping-particle":"","family":"Ni","given":"Yujie","non-dropping-particle":"","parse-names":false,"suffix":""},{"dropping-particle":"","family":"Ji","given":"Ru","non-dropping-particle":"","parse-names":false,"suffix":""},{"dropping-particle":"","family":"Long","given":"Kaiwen","non-dropping-particle":"","parse-names":false,"suffix":""},{"dropping-particle":"","family":"Bu","given":"Ting","non-dropping-particle":"","parse-names":false,"suffix":""},{"dropping-particle":"","family":"Chen","given":"Kejian","non-dropping-particle":"","parse-names":false,"suffix":""},{"dropping-particle":"","family":"Zhuang","given":"Songlin","non-dropping-particle":"","parse-names":false,"suffix":""}],"container-title":"Applied Spectroscopy Reviews","id":"ITEM-2","issue":"7","issued":{"date-parts":[["2017"]]},"page":"623-652","publisher":"Taylor &amp; Francis","title":"A review of 3D-printed sensors","type":"article-journal","volume":"52"},"uris":["http://www.mendeley.com/documents/?uuid=c2922548-a890-4c4e-871a-865470c344bd"]}],"mendeley":{"formattedCitation":"[1], [2]","plainTextFormattedCitation":"[1], [2]","previouslyFormattedCitation":"[1], [2]"},"properties":{"noteIndex":0},"schema":"https://github.com/citation-style-language/schema/raw/master/csl-citation.json"}</w:instrText>
      </w:r>
      <w:r w:rsidRPr="00435924">
        <w:rPr>
          <w:rFonts w:cstheme="minorHAnsi"/>
          <w:sz w:val="24"/>
          <w:szCs w:val="24"/>
          <w:lang w:val="en-GB" w:bidi="en-US"/>
        </w:rPr>
        <w:fldChar w:fldCharType="separate"/>
      </w:r>
      <w:r w:rsidRPr="00435924">
        <w:rPr>
          <w:rFonts w:cstheme="minorHAnsi"/>
          <w:sz w:val="24"/>
          <w:szCs w:val="24"/>
          <w:lang w:val="en-GB" w:bidi="en-US"/>
        </w:rPr>
        <w:t>[1], [2]</w:t>
      </w:r>
      <w:r w:rsidRPr="00435924">
        <w:rPr>
          <w:rFonts w:cstheme="minorHAnsi"/>
          <w:sz w:val="24"/>
          <w:szCs w:val="24"/>
          <w:lang w:val="en-GB"/>
        </w:rPr>
        <w:fldChar w:fldCharType="end"/>
      </w:r>
      <w:r w:rsidRPr="00435924">
        <w:rPr>
          <w:rFonts w:cstheme="minorHAnsi"/>
          <w:sz w:val="24"/>
          <w:szCs w:val="24"/>
          <w:lang w:val="en-GB" w:bidi="en-US"/>
        </w:rPr>
        <w:t xml:space="preserve">. </w:t>
      </w:r>
    </w:p>
    <w:p w14:paraId="472AEB2D" w14:textId="77777777" w:rsidR="00435924" w:rsidRPr="00435924" w:rsidRDefault="00435924" w:rsidP="00435924">
      <w:pPr>
        <w:jc w:val="both"/>
        <w:rPr>
          <w:rFonts w:cstheme="minorHAnsi"/>
          <w:bCs/>
          <w:sz w:val="24"/>
          <w:szCs w:val="24"/>
          <w:lang w:val="en-GB" w:bidi="en-US"/>
        </w:rPr>
      </w:pPr>
      <w:r w:rsidRPr="00435924">
        <w:rPr>
          <w:rFonts w:cstheme="minorHAnsi"/>
          <w:bCs/>
          <w:sz w:val="24"/>
          <w:szCs w:val="24"/>
          <w:lang w:val="en-GB" w:bidi="en-US"/>
        </w:rPr>
        <w:t xml:space="preserve">There are several traditional ways to manufacture sensors using lithographic processes along with special coatings like electroplating, or lamination techniques, etc. </w:t>
      </w:r>
      <w:r w:rsidRPr="00435924">
        <w:rPr>
          <w:rFonts w:cstheme="minorHAnsi"/>
          <w:bCs/>
          <w:sz w:val="24"/>
          <w:szCs w:val="24"/>
          <w:lang w:val="en-GB" w:bidi="en-US"/>
        </w:rPr>
        <w:fldChar w:fldCharType="begin" w:fldLock="1"/>
      </w:r>
      <w:r w:rsidRPr="00435924">
        <w:rPr>
          <w:rFonts w:cstheme="minorHAnsi"/>
          <w:bCs/>
          <w:sz w:val="24"/>
          <w:szCs w:val="24"/>
          <w:lang w:val="en-GB" w:bidi="en-US"/>
        </w:rPr>
        <w:instrText>ADDIN CSL_CITATION {"citationItems":[{"id":"ITEM-1","itemData":{"ISSN":"0935-9648","author":[{"dropping-particle":"","family":"Frutiger","given":"Andreas","non-dropping-particle":"","parse-names":false,"suffix":""},{"dropping-particle":"","family":"Muth","given":"Joseph T","non-dropping-particle":"","parse-names":false,"suffix":""},{"dropping-particle":"","family":"Vogt","given":"Daniel M","non-dropping-particle":"","parse-names":false,"suffix":""},{"dropping-particle":"","family":"Mengüç","given":"Yiǧit","non-dropping-particle":"","parse-names":false,"suffix":""},{"dropping-particle":"","family":"Campo","given":"Alexandre","non-dropping-particle":"","parse-names":false,"suffix":""},{"dropping-particle":"","family":"Valentine","given":"Alexander D","non-dropping-particle":"","parse-names":false,"suffix":""},{"dropping-particle":"","family":"Walsh","given":"Conor J","non-dropping-particle":"","parse-names":false,"suffix":""},{"dropping-particle":"","family":"Lewis","given":"Jennifer A","non-dropping-particle":"","parse-names":false,"suffix":""}],"container-title":"Advanced Materials","id":"ITEM-1","issue":"15","issued":{"date-parts":[["2015"]]},"page":"2440-2446","publisher":"Wiley Online Library","title":"Capacitive soft strain sensors via multicore–shell fiber printing","type":"article-journal","volume":"27"},"uris":["http://www.mendeley.com/documents/?uuid=0f7e4d0e-5d3e-4254-882a-16e7444745b8"]},{"id":"ITEM-2","itemData":{"author":[{"dropping-particle":"","family":"Tseng","given":"Peter","non-dropping-particle":"","parse-names":false,"suffix":""},{"dropping-particle":"","family":"Murray","given":"Coleman","non-dropping-particle":"","parse-names":false,"suffix":""},{"dropping-particle":"","family":"Kim","given":"Donghyuk","non-dropping-particle":"","parse-names":false,"suffix":""},{"dropping-particle":"","family":"Carlo","given":"Dino","non-dropping-particle":"Di","parse-names":false,"suffix":""}],"container-title":"Lab on a Chip","id":"ITEM-2","issue":"9","issued":{"date-parts":[["2014"]]},"page":"1491-1495","publisher":"Royal Society of Chemistry","title":"Research highlights: printing the future of microfabrication","type":"article-journal","volume":"14"},"uris":["http://www.mendeley.com/documents/?uuid=0f7445bd-b8ce-44b0-8b2c-84088f7755b0"]},{"id":"ITEM-3","itemData":{"ISSN":"2192-8614","author":[{"dropping-particle":"","family":"Kasani","given":"Sujan","non-dropping-particle":"","parse-names":false,"suffix":""},{"dropping-particle":"","family":"Curtin","given":"Kathrine","non-dropping-particle":"","parse-names":false,"suffix":""},{"dropping-particle":"","family":"Wu","given":"Nianqiang","non-dropping-particle":"","parse-names":false,"suffix":""}],"container-title":"Nanophotonics","id":"ITEM-3","issue":"12","issued":{"date-parts":[["2019"]]},"page":"2065-2089","publisher":"De Gruyter","title":"A review of 2D and 3D plasmonic nanostructure array patterns: fabrication, light management and sensing applications","type":"article-journal","volume":"8"},"uris":["http://www.mendeley.com/documents/?uuid=2182b7f0-4598-4e27-a830-443c6b5693ab"]},{"id":"ITEM-4","itemData":{"ISSN":"0168-9002","author":[{"dropping-particle":"","family":"Vià","given":"Cinzia","non-dropping-particle":"Da","parse-names":false,"suffix":""}],"container-title":"Nuclear Instruments and Methods in Physics Research Section A: Accelerators, Spectrometers, Detectors and Associated Equipment","id":"ITEM-4","issued":{"date-parts":[["2014"]]},"page":"151-154","publisher":"Elsevier","title":"3D sensors and micro-fabricated detector systems","type":"article-journal","volume":"765"},"uris":["http://www.mendeley.com/documents/?uuid=8e4e2975-c4fc-4ecd-b9f9-c70e1ee43613"]},{"id":"ITEM-5","itemData":{"ISSN":"0924-4247","author":[{"dropping-particle":"","family":"Puers","given":"Robert","non-dropping-particle":"","parse-names":false,"suffix":""}],"container-title":"Sensors and Actuators A: Physical","id":"ITEM-5","issued":{"date-parts":[["1993"]]},"page":"93-105","publisher":"Elsevier","title":"Capacitive sensors: when and how to use them","type":"article-journal","volume":"37"},"uris":["http://www.mendeley.com/documents/?uuid=d64587de-cb70-410e-9b45-f7a2878dfc4b"]}],"mendeley":{"formattedCitation":"[3]–[7]","plainTextFormattedCitation":"[3]–[7]","previouslyFormattedCitation":"[3]–[7]"},"properties":{"noteIndex":0},"schema":"https://github.com/citation-style-language/schema/raw/master/csl-citation.json"}</w:instrText>
      </w:r>
      <w:r w:rsidRPr="00435924">
        <w:rPr>
          <w:rFonts w:cstheme="minorHAnsi"/>
          <w:bCs/>
          <w:sz w:val="24"/>
          <w:szCs w:val="24"/>
          <w:lang w:val="en-GB" w:bidi="en-US"/>
        </w:rPr>
        <w:fldChar w:fldCharType="separate"/>
      </w:r>
      <w:r w:rsidRPr="00435924">
        <w:rPr>
          <w:rFonts w:cstheme="minorHAnsi"/>
          <w:bCs/>
          <w:sz w:val="24"/>
          <w:szCs w:val="24"/>
          <w:lang w:val="en-GB" w:bidi="en-US"/>
        </w:rPr>
        <w:t>[3]–[7]</w:t>
      </w:r>
      <w:r w:rsidRPr="00435924">
        <w:rPr>
          <w:rFonts w:cstheme="minorHAnsi"/>
          <w:sz w:val="24"/>
          <w:szCs w:val="24"/>
          <w:lang w:val="en-GB"/>
        </w:rPr>
        <w:fldChar w:fldCharType="end"/>
      </w:r>
      <w:r w:rsidRPr="00435924">
        <w:rPr>
          <w:rFonts w:cstheme="minorHAnsi"/>
          <w:bCs/>
          <w:sz w:val="24"/>
          <w:szCs w:val="24"/>
          <w:lang w:val="en-GB" w:bidi="en-US"/>
        </w:rPr>
        <w:t xml:space="preserve">. Despite small and compact size of the components, there exist some drawbacks like large number of processing manufacturing steps and high cost of the equipment, which can be recuperated by mass production only </w:t>
      </w:r>
      <w:r w:rsidRPr="00435924">
        <w:rPr>
          <w:rFonts w:cstheme="minorHAnsi"/>
          <w:bCs/>
          <w:sz w:val="24"/>
          <w:szCs w:val="24"/>
          <w:lang w:val="en-GB" w:bidi="en-US"/>
        </w:rPr>
        <w:fldChar w:fldCharType="begin" w:fldLock="1"/>
      </w:r>
      <w:r w:rsidRPr="00435924">
        <w:rPr>
          <w:rFonts w:cstheme="minorHAnsi"/>
          <w:bCs/>
          <w:sz w:val="24"/>
          <w:szCs w:val="24"/>
          <w:lang w:val="en-GB" w:bidi="en-US"/>
        </w:rPr>
        <w:instrText>ADDIN CSL_CITATION {"citationItems":[{"id":"ITEM-1","itemData":{"DOI":"10.1063/1.4898632","ISSN":"1932-1058","abstract":"The capability of 3D printing technologies for direct production of complex 3D structures in a single step has recently attracted an ever increasing interest within the field of microfluidics. Recently, ultrafast lasers have also allowed developing new methods for production of internal microfluidic channels within the bulk of glass and polymer materials by direct internal 3D laser writing. This review critically summarizes the latest advances in the production of microfluidic 3D structures by using 3D printing technologies and direct internal 3D laser writing fabrication methods. Current applications of these rapid prototyped microfluidic platforms in biology will be also discussed. These include imaging of cells and living organisms, electrochemical detection of viruses and neurotransmitters, and studies in drug transport and induced-release of adenosine triphosphate from erythrocytes.","author":[{"dropping-particle":"","family":"O'Neill","given":"P F","non-dropping-particle":"","parse-names":false,"suffix":""},{"dropping-particle":"","family":"Azouz","given":"A","non-dropping-particle":"Ben","parse-names":false,"suffix":""},{"dropping-particle":"","family":"Vázquez","given":"M","non-dropping-particle":"","parse-names":false,"suffix":""},{"dropping-particle":"","family":"Liu","given":"J","non-dropping-particle":"","parse-names":false,"suffix":""},{"dropping-particle":"","family":"Marczak","given":"S","non-dropping-particle":"","parse-names":false,"suffix":""},{"dropping-particle":"","family":"Slouka","given":"Z","non-dropping-particle":"","parse-names":false,"suffix":""},{"dropping-particle":"","family":"Chang","given":"H C","non-dropping-particle":"","parse-names":false,"suffix":""},{"dropping-particle":"","family":"Diamond","given":"D","non-dropping-particle":"","parse-names":false,"suffix":""},{"dropping-particle":"","family":"Brabazon","given":"D","non-dropping-particle":"","parse-names":false,"suffix":""}],"container-title":"Biomicrofluidics","id":"ITEM-1","issue":"5","issued":{"date-parts":[["2014","10","16"]]},"language":"eng","page":"52112","publisher":"AIP Publishing LLC","title":"Advances in three-dimensional rapid prototyping of microfluidic devices for biological applications","type":"article-journal","volume":"8"},"uris":["http://www.mendeley.com/documents/?uuid=dae1ac17-f967-42dc-ba99-344e37640544"]},{"id":"ITEM-2","itemData":{"author":[{"dropping-particle":"","family":"Tseng","given":"Peter","non-dropping-particle":"","parse-names":false,"suffix":""},{"dropping-particle":"","family":"Murray","given":"Coleman","non-dropping-particle":"","parse-names":false,"suffix":""},{"dropping-particle":"","family":"Kim","given":"Donghyuk","non-dropping-particle":"","parse-names":false,"suffix":""},{"dropping-particle":"","family":"Carlo","given":"Dino","non-dropping-particle":"Di","parse-names":false,"suffix":""}],"container-title":"Lab on a Chip","id":"ITEM-2","issue":"9","issued":{"date-parts":[["2014"]]},"page":"1491-1495","publisher":"Royal Society of Chemistry","title":"Research highlights: printing the future of microfabrication","type":"article-journal","volume":"14"},"uris":["http://www.mendeley.com/documents/?uuid=0f7445bd-b8ce-44b0-8b2c-84088f7755b0"]}],"mendeley":{"formattedCitation":"[4], [8]","plainTextFormattedCitation":"[4], [8]","previouslyFormattedCitation":"[4], [8]"},"properties":{"noteIndex":0},"schema":"https://github.com/citation-style-language/schema/raw/master/csl-citation.json"}</w:instrText>
      </w:r>
      <w:r w:rsidRPr="00435924">
        <w:rPr>
          <w:rFonts w:cstheme="minorHAnsi"/>
          <w:bCs/>
          <w:sz w:val="24"/>
          <w:szCs w:val="24"/>
          <w:lang w:val="en-GB" w:bidi="en-US"/>
        </w:rPr>
        <w:fldChar w:fldCharType="separate"/>
      </w:r>
      <w:r w:rsidRPr="00435924">
        <w:rPr>
          <w:rFonts w:cstheme="minorHAnsi"/>
          <w:bCs/>
          <w:sz w:val="24"/>
          <w:szCs w:val="24"/>
          <w:lang w:val="en-GB" w:bidi="en-US"/>
        </w:rPr>
        <w:t>[4], [8]</w:t>
      </w:r>
      <w:r w:rsidRPr="00435924">
        <w:rPr>
          <w:rFonts w:cstheme="minorHAnsi"/>
          <w:sz w:val="24"/>
          <w:szCs w:val="24"/>
          <w:lang w:val="en-GB"/>
        </w:rPr>
        <w:fldChar w:fldCharType="end"/>
      </w:r>
      <w:r w:rsidRPr="00435924">
        <w:rPr>
          <w:rFonts w:cstheme="minorHAnsi"/>
          <w:bCs/>
          <w:sz w:val="24"/>
          <w:szCs w:val="24"/>
          <w:lang w:val="en-GB" w:bidi="en-US"/>
        </w:rPr>
        <w:t xml:space="preserve">. Printed Electronics (PE) is an emerging field to print electronics, with a reduced prototyping cost and a shorter time to market, providing form-factor while maintaining high accuracy and performance. More specifically, PE is an umbrella of techniques that involve printing or deposition of a functional material over a substrate, offering the possibility to produce devices that are thin, flexible, lightweight, cost-efficient, and environmentally friendly </w:t>
      </w:r>
      <w:r w:rsidRPr="00435924">
        <w:rPr>
          <w:rFonts w:cstheme="minorHAnsi"/>
          <w:bCs/>
          <w:sz w:val="24"/>
          <w:szCs w:val="24"/>
          <w:lang w:val="en-GB" w:bidi="en-US"/>
        </w:rPr>
        <w:fldChar w:fldCharType="begin" w:fldLock="1"/>
      </w:r>
      <w:r w:rsidRPr="00435924">
        <w:rPr>
          <w:rFonts w:cstheme="minorHAnsi"/>
          <w:bCs/>
          <w:sz w:val="24"/>
          <w:szCs w:val="24"/>
          <w:lang w:val="en-GB" w:bidi="en-US"/>
        </w:rPr>
        <w:instrText>ADDIN CSL_CITATION {"citationItems":[{"id":"ITEM-1","itemData":{"DOI":"10.1002/adma.201905279","ISSN":"15214095","PMID":"31742812","abstract":"The performance and integration density of silicon integrated circuits (ICs) have progressed at an unprecedented pace in the past 60 years. While silicon ICs thrive at low-power high-performance computing, creating flexible and large-area electronics using silicon remains a challenge. On the other hand, flexible and printed electronics use intrinsically flexible materials and printing techniques to manufacture compliant and large-area electronics. Nonetheless, flexible electronics are not as efficient as silicon ICs for computation and signal communication. Flexible hybrid electronics (FHE) leverages the strengths of these two dissimilar technologies. It uses flexible and printed electronics where flexibility and scalability are required, i.e., for sensing and actuating, and silicon ICs for computation and communication purposes. Combining flexible electronics and silicon ICs yields a very powerful and versatile technology with a vast range of applications. Here, the fundamental building blocks of an FHE system, printed sensors and circuits, thinned silicon ICs, printed antennas, printed energy harvesting and storage modules, and printed displays, are discussed. Emerging application areas of FHE in wearable health, structural health, industrial, environmental, and agricultural sensing are reviewed. Overall, the recent progress, fabrication, application, and challenges, and an outlook, related to FHE are presented.","author":[{"dropping-particle":"","family":"Khan","given":"Yasser","non-dropping-particle":"","parse-names":false,"suffix":""},{"dropping-particle":"","family":"Thielens","given":"Arno","non-dropping-particle":"","parse-names":false,"suffix":""},{"dropping-particle":"","family":"Muin","given":"Sifat","non-dropping-particle":"","parse-names":false,"suffix":""},{"dropping-particle":"","family":"Ting","given":"Jonathan","non-dropping-particle":"","parse-names":false,"suffix":""},{"dropping-particle":"","family":"Baumbauer","given":"Carol","non-dropping-particle":"","parse-names":false,"suffix":""},{"dropping-particle":"","family":"Arias","given":"Ana C.","non-dropping-particle":"","parse-names":false,"suffix":""}],"container-title":"Advanced Materials","id":"ITEM-1","issue":"15","issued":{"date-parts":[["2020","4","1"]]},"publisher":"Wiley-VCH Verlag","title":"A New Frontier of Printed Electronics: Flexible Hybrid Electronics","type":"article","volume":"32"},"uris":["http://www.mendeley.com/documents/?uuid=cbcb7900-4df6-43e7-8313-2e6c62db65fe"]},{"id":"ITEM-2","itemData":{"author":[{"dropping-particle":"","family":"Faraz Hasan","given":"Syed","non-dropping-particle":"","parse-names":false,"suffix":""}],"id":"ITEM-2","issued":{"date-parts":[["2014"]]},"title":"SPRINGER BRIEFS IN ELEC TRICAL AND COMPUTER ENGINEERING Emerging Trends in Communication Networks","type":"report"},"uris":["http://www.mendeley.com/documents/?uuid=d01851bf-d408-42e6-80fb-1ffdf8757729"]},{"id":"ITEM-3","itemData":{"DOI":"10.1109/JETCAS.2017.2673863","ISSN":"21563357","abstract":"The often touted attractive attributes of printed/organic electronics are its mechanically flexible form-factor, low-cost, green, on-demand printing, scalability, low-power operation, and intelligence (signal processing) - ideally, the creation of intelligent lightweight electronics printed by simple ubiquitous printing processes, and integrated into new ways to exploit its mechanically flexible form-factor. Printed/Organic Electronics, now an industry on its own right and recognized as one of the key technological enablers for the Internet of Things, is largely complementary to silicon because the printed transistors are slow and the printed elements are large. The sanguine projected growth of the $29 B market today to $73 B by 2027 assumes that 'intelligence' (analog, mixed-signal and digital signal processing) would be realizable. Nevertheless, many of the said attributes of printed/organic electronics remain a challenge. In this paper, we exemplify this with a comprehensive and critical review and tabulation of the state-of-the art printed digital, analog, and mixed-signal circuits. We further review the application space of printed/organic electronics and the supply chain, including their classifications and delineate the associated challenges in each constituent chain. These challenges, largely unresolved, are indeed formidable, and are discussed with a critical circuits and systems perspective. Our review depicts that contemporary design philosophies and methodologies for silicon are largely inadequate for printed/organic electronics. To this end, we discuss esoteric analog and digital design philosophies and methodologies, with emphasis on co-design and co-optimization between the different constituent supply chains that may potentially circumvent the said formidable challenges, and discuss the associated penalties thereto.","author":[{"dropping-particle":"","family":"Chang","given":"Joseph S.","non-dropping-particle":"","parse-names":false,"suffix":""},{"dropping-particle":"","family":"Facchetti","given":"Antonio F.","non-dropping-particle":"","parse-names":false,"suffix":""},{"dropping-particle":"","family":"Reuss","given":"Robert","non-dropping-particle":"","parse-names":false,"suffix":""}],"container-title":"IEEE Journal on Emerging and Selected Topics in Circuits and Systems","id":"ITEM-3","issue":"1","issued":{"date-parts":[["2017","3","1"]]},"page":"7-26","publisher":"Institute of Electrical and Electronics Engineers Inc.","title":"A Circuits and Systems Perspective of Organic/Printed Electronics: Review, Challenges, and Contemporary and Emerging Design Approaches","type":"article-journal","volume":"7"},"uris":["http://www.mendeley.com/documents/?uuid=cebe8449-9bc3-4fe2-b8ee-1a2f2bd8a60b"]}],"mendeley":{"formattedCitation":"[9]–[11]","plainTextFormattedCitation":"[9]–[11]","previouslyFormattedCitation":"[9]–[11]"},"properties":{"noteIndex":0},"schema":"https://github.com/citation-style-language/schema/raw/master/csl-citation.json"}</w:instrText>
      </w:r>
      <w:r w:rsidRPr="00435924">
        <w:rPr>
          <w:rFonts w:cstheme="minorHAnsi"/>
          <w:bCs/>
          <w:sz w:val="24"/>
          <w:szCs w:val="24"/>
          <w:lang w:val="en-GB" w:bidi="en-US"/>
        </w:rPr>
        <w:fldChar w:fldCharType="separate"/>
      </w:r>
      <w:r w:rsidRPr="00435924">
        <w:rPr>
          <w:rFonts w:cstheme="minorHAnsi"/>
          <w:bCs/>
          <w:sz w:val="24"/>
          <w:szCs w:val="24"/>
          <w:lang w:val="en-GB" w:bidi="en-US"/>
        </w:rPr>
        <w:t>[9]–[11]</w:t>
      </w:r>
      <w:r w:rsidRPr="00435924">
        <w:rPr>
          <w:rFonts w:cstheme="minorHAnsi"/>
          <w:sz w:val="24"/>
          <w:szCs w:val="24"/>
          <w:lang w:val="en-GB"/>
        </w:rPr>
        <w:fldChar w:fldCharType="end"/>
      </w:r>
      <w:r w:rsidRPr="00435924">
        <w:rPr>
          <w:rFonts w:cstheme="minorHAnsi"/>
          <w:bCs/>
          <w:sz w:val="24"/>
          <w:szCs w:val="24"/>
          <w:lang w:val="en-GB" w:bidi="en-US"/>
        </w:rPr>
        <w:t xml:space="preserve">. It is a technological area which involve multiple disciplines and expertise, from electronics, to manufacturing engineering, material science, chemistry, physics and biology. PE first use dates back to 1950 </w:t>
      </w:r>
      <w:r w:rsidRPr="00435924">
        <w:rPr>
          <w:rFonts w:cstheme="minorHAnsi"/>
          <w:bCs/>
          <w:sz w:val="24"/>
          <w:szCs w:val="24"/>
          <w:lang w:val="en-GB" w:bidi="en-US"/>
        </w:rPr>
        <w:fldChar w:fldCharType="begin" w:fldLock="1"/>
      </w:r>
      <w:r w:rsidRPr="00435924">
        <w:rPr>
          <w:rFonts w:cstheme="minorHAnsi"/>
          <w:bCs/>
          <w:sz w:val="24"/>
          <w:szCs w:val="24"/>
          <w:lang w:val="en-GB" w:bidi="en-US"/>
        </w:rPr>
        <w:instrText>ADDIN CSL_CITATION {"citationItems":[{"id":"ITEM-1","itemData":{"ISBN":"9781461496243","author":[{"dropping-particle":"","family":"Suganuma","given":"Katsuaki","non-dropping-particle":"","parse-names":false,"suffix":""}],"id":"ITEM-1","issued":{"date-parts":[["2014"]]},"title":"Introduction to printed electronics (SpringerBriefs in electrical and computer engineering)","type":"book"},"uris":["http://www.mendeley.com/documents/?uuid=471ee44e-df9b-4422-9211-c6b327398dcc"]}],"mendeley":{"formattedCitation":"[12]","plainTextFormattedCitation":"[12]","previouslyFormattedCitation":"[12]"},"properties":{"noteIndex":0},"schema":"https://github.com/citation-style-language/schema/raw/master/csl-citation.json"}</w:instrText>
      </w:r>
      <w:r w:rsidRPr="00435924">
        <w:rPr>
          <w:rFonts w:cstheme="minorHAnsi"/>
          <w:bCs/>
          <w:sz w:val="24"/>
          <w:szCs w:val="24"/>
          <w:lang w:val="en-GB" w:bidi="en-US"/>
        </w:rPr>
        <w:fldChar w:fldCharType="separate"/>
      </w:r>
      <w:r w:rsidRPr="00435924">
        <w:rPr>
          <w:rFonts w:cstheme="minorHAnsi"/>
          <w:bCs/>
          <w:sz w:val="24"/>
          <w:szCs w:val="24"/>
          <w:lang w:val="en-GB" w:bidi="en-US"/>
        </w:rPr>
        <w:t>[12]</w:t>
      </w:r>
      <w:r w:rsidRPr="00435924">
        <w:rPr>
          <w:rFonts w:cstheme="minorHAnsi"/>
          <w:sz w:val="24"/>
          <w:szCs w:val="24"/>
          <w:lang w:val="en-GB"/>
        </w:rPr>
        <w:fldChar w:fldCharType="end"/>
      </w:r>
      <w:r w:rsidRPr="00435924">
        <w:rPr>
          <w:rFonts w:cstheme="minorHAnsi"/>
          <w:bCs/>
          <w:sz w:val="24"/>
          <w:szCs w:val="24"/>
          <w:lang w:val="en-GB" w:bidi="en-US"/>
        </w:rPr>
        <w:t xml:space="preserve">. Nowadays, it proves its ability in multiple industries with applications as switches, sensors (pressure, strain, …) </w:t>
      </w:r>
      <w:r w:rsidRPr="00435924">
        <w:rPr>
          <w:rFonts w:cstheme="minorHAnsi"/>
          <w:bCs/>
          <w:sz w:val="24"/>
          <w:szCs w:val="24"/>
          <w:lang w:val="en-GB" w:bidi="en-US"/>
        </w:rPr>
        <w:fldChar w:fldCharType="begin" w:fldLock="1"/>
      </w:r>
      <w:r w:rsidRPr="00435924">
        <w:rPr>
          <w:rFonts w:cstheme="minorHAnsi"/>
          <w:bCs/>
          <w:sz w:val="24"/>
          <w:szCs w:val="24"/>
          <w:lang w:val="en-GB" w:bidi="en-US"/>
        </w:rPr>
        <w:instrText>ADDIN CSL_CITATION {"citationItems":[{"id":"ITEM-1","itemData":{"DOI":"10.5772/intechopen.76161","abstract":"Printing technologies have been demonstrated to be highly efficient and compatible with polymeric materials (both inks and substrates) enabling a new generation of flexible electronics applications. Conductive flexible polymers are a new class of materials that are prepared for a wide range of applications, such as photovoltaic solar cells, transistors molecular devices, and sensors and actuators. There are many possible printing techniques. This chapter provides an opportunity to review the most common printing techniques used at the industrial level, the most commonly used substrates and electronic materials, giving an overall vision for a better understanding and evaluation of their different features. Several technological solutions (contact/noncontact) and its critical challenges are also presented. Inkjet Printing Technology (IPT) has been receiving a great attention and therefore higher focus is given to this technology. An overview of IPT is presented to evidence its importance and potential as a key-technology on the research field for printed electronics development, as well as on large scale industrial manufacturing. A background and a review on prior work are presented along with used materials, developed applications and potential of IPT technology. The main features of the different printing technologies, advantages and main challenges are also compared.","author":[{"dropping-particle":"","family":"Cruz","given":"Sílvia Manuela Ferreira","non-dropping-particle":"","parse-names":false,"suffix":""},{"dropping-particle":"","family":"Rocha","given":"Luís A.","non-dropping-particle":"","parse-names":false,"suffix":""},{"dropping-particle":"","family":"Viana","given":"Júlio C.","non-dropping-particle":"","parse-names":false,"suffix":""}],"container-title":"Flexible Electronics","id":"ITEM-1","issued":{"date-parts":[["2018","7","25"]]},"publisher":"InTech","title":"Printing Technologies on Flexible Substrates for Printed Electronics","type":"chapter"},"uris":["http://www.mendeley.com/documents/?uuid=e0014290-fb88-4ff0-b598-c31c69b2bbd6"]},{"id":"ITEM-2","itemData":{"DOI":"10.1039/c4tc00392f","ISSN":"20507526","abstract":"We present a highly elastic capacitive pressure sensor array based on a thin all-elastomeric platform suitable for being integrated onto surfaces with a complex curvature like human skin. The proposed skin-like sensors are simply fabricated by a combination of soft-lithographic replication and contact printing based micro-patterning of a conductive elastomeric ink (carbon nanotube (CNT)-doped polydimethylsiloxane (PDMS)) in a precise and cost-effective manner. The electrical responses of the devices are highly linear, reliable, and reversible when subjected to pressure and tensile strain. Moreover, the devices are mechanically robust enough to be operated stably under various elastic deformations without any structural failure or degradation in performance. In addition, we show that the sensors have possibilities for being employed practically as artificial skins by demonstrating devices that can detect different types of human motions (finger bending and gripping) and spatial pressure distributions generated by the stamps with different protrusion patterns. © 2014 the Partner Organisations.","author":[{"dropping-particle":"","family":"Woo","given":"Su Jeong","non-dropping-particle":"","parse-names":false,"suffix":""},{"dropping-particle":"","family":"Kong","given":"Jeong Ho","non-dropping-particle":"","parse-names":false,"suffix":""},{"dropping-particle":"","family":"Kim","given":"Dae Gon","non-dropping-particle":"","parse-names":false,"suffix":""},{"dropping-particle":"","family":"Kim","given":"Jong Man","non-dropping-particle":"","parse-names":false,"suffix":""}],"container-title":"Journal of Materials Chemistry C","id":"ITEM-2","issue":"22","issued":{"date-parts":[["2014","6","14"]]},"page":"4415-4422","publisher":"Royal Society of Chemistry","title":"A thin all-elastomeric capacitive pressure sensor array based on micro-contact printed elastic conductors","type":"article-journal","volume":"2"},"uris":["http://www.mendeley.com/documents/?uuid=ad0b9481-8401-40d5-8876-a2bf3e70ca90"]},{"id":"ITEM-3","itemData":{"DOI":"10.17533/udea.redin.n82a06","ISSN":"24222844","abstract":"The use of contact pressure sensors has become popular in various engineering disciplines in recent years. They are used in characterization of vehicle tires, bearings, wind tunnels, prosthesis design, ergonomic analysis among other areas. These sensors are fabricated with materials that have certain properties such as piezoelectricity, piezoresistance and variable capacitance; however, the most used characteristic is the piezoresistive effect. This paper describes the fabrication of three different sensors using piezoresistive materials. Furthermore, a comparative technical study including a commercial sensor as a benchmark is done with the aim of selecting a suitable material when measuring contact pressure. The repeatability and hysteresis of each sensor were evaluated in a response to load test realized several times. A time drift test with a dead load was also performed for evaluating stability. Materials such as piezoresistive fabric or ink show to be suitable for applications where deformation and flexible sensors are required, Velostat is the least accurate but suitable for basic applications and in which a high resolution is not needed. Finally, some recommendations are given regarding the type of material to be used in pressure sensors for engineering applications, particularly in the biomedical field.","author":[{"dropping-particle":"","family":"Valle-Lopera","given":"Diego Andrés","non-dropping-particle":"","parse-names":false,"suffix":""},{"dropping-particle":"","family":"Castaño-Franco","given":"Andrés Felipe","non-dropping-particle":"","parse-names":false,"suffix":""},{"dropping-particle":"","family":"Gallego-Londoño","given":"Jonathan","non-dropping-particle":"","parse-names":false,"suffix":""},{"dropping-particle":"","family":"Hernández-Valdivieso","given":"Alher Mauricio","non-dropping-particle":"","parse-names":false,"suffix":""}],"container-title":"Revista Facultad de Ingenieria","id":"ITEM-3","issue":"82","issued":{"date-parts":[["2017"]]},"page":"47-52","publisher":"Universidad de Antioquia","title":"Test and fabrication of piezoresistive sensors for contact pressure measurement","type":"article-journal","volume":"2017"},"uris":["http://www.mendeley.com/documents/?uuid=76f8141a-e520-4f68-a548-d37cd1d9967f"]}],"mendeley":{"formattedCitation":"[13]–[15]","plainTextFormattedCitation":"[13]–[15]","previouslyFormattedCitation":"[13]–[15]"},"properties":{"noteIndex":0},"schema":"https://github.com/citation-style-language/schema/raw/master/csl-citation.json"}</w:instrText>
      </w:r>
      <w:r w:rsidRPr="00435924">
        <w:rPr>
          <w:rFonts w:cstheme="minorHAnsi"/>
          <w:bCs/>
          <w:sz w:val="24"/>
          <w:szCs w:val="24"/>
          <w:lang w:val="en-GB" w:bidi="en-US"/>
        </w:rPr>
        <w:fldChar w:fldCharType="separate"/>
      </w:r>
      <w:r w:rsidRPr="00435924">
        <w:rPr>
          <w:rFonts w:cstheme="minorHAnsi"/>
          <w:bCs/>
          <w:sz w:val="24"/>
          <w:szCs w:val="24"/>
          <w:lang w:val="en-GB" w:bidi="en-US"/>
        </w:rPr>
        <w:t>[13]–[15]</w:t>
      </w:r>
      <w:r w:rsidRPr="00435924">
        <w:rPr>
          <w:rFonts w:cstheme="minorHAnsi"/>
          <w:sz w:val="24"/>
          <w:szCs w:val="24"/>
          <w:lang w:val="en-GB"/>
        </w:rPr>
        <w:fldChar w:fldCharType="end"/>
      </w:r>
      <w:r w:rsidRPr="00435924">
        <w:rPr>
          <w:rFonts w:cstheme="minorHAnsi"/>
          <w:bCs/>
          <w:sz w:val="24"/>
          <w:szCs w:val="24"/>
          <w:lang w:val="en-GB" w:bidi="en-US"/>
        </w:rPr>
        <w:t xml:space="preserve">; </w:t>
      </w:r>
      <w:r w:rsidRPr="00435924">
        <w:rPr>
          <w:rFonts w:cstheme="minorHAnsi"/>
          <w:bCs/>
          <w:sz w:val="24"/>
          <w:szCs w:val="24"/>
          <w:lang w:val="en-GB"/>
        </w:rPr>
        <w:t xml:space="preserve">thin-film transistors (TFT) </w:t>
      </w:r>
      <w:r w:rsidRPr="00435924">
        <w:rPr>
          <w:rFonts w:cstheme="minorHAnsi"/>
          <w:bCs/>
          <w:sz w:val="24"/>
          <w:szCs w:val="24"/>
          <w:lang w:val="en-GB" w:bidi="en-US"/>
        </w:rPr>
        <w:fldChar w:fldCharType="begin" w:fldLock="1"/>
      </w:r>
      <w:r w:rsidRPr="00435924">
        <w:rPr>
          <w:rFonts w:cstheme="minorHAnsi"/>
          <w:bCs/>
          <w:sz w:val="24"/>
          <w:szCs w:val="24"/>
          <w:lang w:val="en-GB"/>
        </w:rPr>
        <w:instrText>ADDIN CSL_CITATION {"citationItems":[{"id":"ITEM-1","itemData":{"DOI":"10.1021/acsnano.9b04337","ISSN":"1936086X","PMID":"31578857","abstract":"Semiconducting carbon nanotubes (CNTs) printed into thin films offer high electrical performance, significant mechanical stability, and compatibility with low-temperature processing. Yet, the implementation of low-temperature printed devices, such as CNT thin-film transistors (CNT-TFTs), has been hindered by relatively high process temperature requirements imposed by other device layers - dielectrics and contacts. In this work, we overcome temperature constraints and demonstrate 1D-2D thin-film transistors (1D-2D TFTs) in a low-temperature (maximum exposure ≤80 °C) full print-in-place process (i.e., no substrate removal from printer throughout the entire process) using an aerosol jet printer. Semiconducting 1D CNT channels are used with a 2D hexagonal boron nitride (h-BN) gate dielectric and traces of silver nanowires as the conductive electrodes, all deposited using the same printer. The aerosol jet-printed 2D h-BN films were realized via proper ink formulation, such as utilizing the binder hydroxypropyl methylcellulose, which suppresses redispersion between adjacent printed layers. In addition to an ON/OFF current ratio up to 3.5 × 105, channel mobility up to 10.7 cm2·V-1·s-1, and low gate hysteresis, 1D-2D TFTs exhibit extraordinary mechanical stability under bending due to the nanoscale network structure of each layer, with minimal changes in performance after 1000 bending test cycles at 2.1% strain. It is also confirmed that none of the device layers require high-temperature treatment to realize optimal performance. These findings provide an attractive approach toward a cost-effective, direct-write realization of electronics.","author":[{"dropping-particle":"","family":"Lu","given":"Shiheng","non-dropping-particle":"","parse-names":false,"suffix":""},{"dropping-particle":"","family":"Cardenas","given":"Jorge A.","non-dropping-particle":"","parse-names":false,"suffix":""},{"dropping-particle":"","family":"Worsley","given":"Robyn","non-dropping-particle":"","parse-names":false,"suffix":""},{"dropping-particle":"","family":"Williams","given":"Nicholas X.","non-dropping-particle":"","parse-names":false,"suffix":""},{"dropping-particle":"","family":"Andrews","given":"Joseph B.","non-dropping-particle":"","parse-names":false,"suffix":""},{"dropping-particle":"","family":"Casiraghi","given":"Cinzia","non-dropping-particle":"","parse-names":false,"suffix":""},{"dropping-particle":"","family":"Franklin","given":"Aaron D.","non-dropping-particle":"","parse-names":false,"suffix":""}],"container-title":"ACS Nano","id":"ITEM-1","issue":"10","issued":{"date-parts":[["2019","10","22"]]},"page":"11263-11272","publisher":"American Chemical Society","title":"Flexible, Print-in-Place 1D-2D Thin-Film Transistors Using Aerosol Jet Printing","type":"article-journal","volume":"13"},"uris":["http://www.mendeley.com/documents/?uuid=0bda3a14-c201-49f3-b51b-c9a10726bed4"]}],"mendeley":{"formattedCitation":"[16]","plainTextFormattedCitation":"[16]","previouslyFormattedCitation":"[16]"},"properties":{"noteIndex":0},"schema":"https://github.com/citation-style-language/schema/raw/master/csl-citation.json"}</w:instrText>
      </w:r>
      <w:r w:rsidRPr="00435924">
        <w:rPr>
          <w:rFonts w:cstheme="minorHAnsi"/>
          <w:bCs/>
          <w:sz w:val="24"/>
          <w:szCs w:val="24"/>
          <w:lang w:val="en-GB" w:bidi="en-US"/>
        </w:rPr>
        <w:fldChar w:fldCharType="separate"/>
      </w:r>
      <w:r w:rsidRPr="00435924">
        <w:rPr>
          <w:rFonts w:cstheme="minorHAnsi"/>
          <w:bCs/>
          <w:sz w:val="24"/>
          <w:szCs w:val="24"/>
          <w:lang w:val="en-GB" w:bidi="en-US"/>
        </w:rPr>
        <w:t>[16]</w:t>
      </w:r>
      <w:r w:rsidRPr="00435924">
        <w:rPr>
          <w:rFonts w:cstheme="minorHAnsi"/>
          <w:sz w:val="24"/>
          <w:szCs w:val="24"/>
          <w:lang w:val="en-GB"/>
        </w:rPr>
        <w:fldChar w:fldCharType="end"/>
      </w:r>
      <w:r w:rsidRPr="00435924">
        <w:rPr>
          <w:rFonts w:cstheme="minorHAnsi"/>
          <w:bCs/>
          <w:sz w:val="24"/>
          <w:szCs w:val="24"/>
          <w:lang w:val="en-GB" w:bidi="en-US"/>
        </w:rPr>
        <w:t xml:space="preserve"> antennas and RFID tags </w:t>
      </w:r>
      <w:r w:rsidRPr="00435924">
        <w:rPr>
          <w:rFonts w:cstheme="minorHAnsi"/>
          <w:bCs/>
          <w:sz w:val="24"/>
          <w:szCs w:val="24"/>
          <w:lang w:val="en-GB" w:bidi="en-US"/>
        </w:rPr>
        <w:fldChar w:fldCharType="begin" w:fldLock="1"/>
      </w:r>
      <w:r w:rsidRPr="00435924">
        <w:rPr>
          <w:rFonts w:cstheme="minorHAnsi"/>
          <w:bCs/>
          <w:sz w:val="24"/>
          <w:szCs w:val="24"/>
          <w:lang w:val="en-GB" w:bidi="en-US"/>
        </w:rPr>
        <w:instrText>ADDIN CSL_CITATION {"citationItems":[{"id":"ITEM-1","itemData":{"ISSN":"2212-8271","author":[{"dropping-particle":"","family":"Machiels","given":"Jarne","non-dropping-particle":"","parse-names":false,"suffix":""},{"dropping-particle":"","family":"Verma","given":"Akash","non-dropping-particle":"","parse-names":false,"suffix":""},{"dropping-particle":"","family":"Appeltans","given":"Raf","non-dropping-particle":"","parse-names":false,"suffix":""},{"dropping-particle":"","family":"Buntinx","given":"Mieke","non-dropping-particle":"","parse-names":false,"suffix":""},{"dropping-particle":"","family":"Ferraris","given":"Eleonora","non-dropping-particle":"","parse-names":false,"suffix":""},{"dropping-particle":"","family":"Deferme","given":"Wim","non-dropping-particle":"","parse-names":false,"suffix":""}],"container-title":"Procedia CIRP","id":"ITEM-1","issued":{"date-parts":[["2021"]]},"page":"115-120","publisher":"Elsevier","title":"Printed Electronics (PE) As An enabling Technology To Realize Flexible Mass Customized Smart Applications","type":"article-journal","volume":"96"},"uris":["http://www.mendeley.com/documents/?uuid=d308da47-c7cc-4c53-bc81-b1ff972f5b3d"]}],"mendeley":{"formattedCitation":"[17]","plainTextFormattedCitation":"[17]","previouslyFormattedCitation":"[17]"},"properties":{"noteIndex":0},"schema":"https://github.com/citation-style-language/schema/raw/master/csl-citation.json"}</w:instrText>
      </w:r>
      <w:r w:rsidRPr="00435924">
        <w:rPr>
          <w:rFonts w:cstheme="minorHAnsi"/>
          <w:bCs/>
          <w:sz w:val="24"/>
          <w:szCs w:val="24"/>
          <w:lang w:val="en-GB" w:bidi="en-US"/>
        </w:rPr>
        <w:fldChar w:fldCharType="separate"/>
      </w:r>
      <w:r w:rsidRPr="00435924">
        <w:rPr>
          <w:rFonts w:cstheme="minorHAnsi"/>
          <w:bCs/>
          <w:sz w:val="24"/>
          <w:szCs w:val="24"/>
          <w:lang w:val="en-GB" w:bidi="en-US"/>
        </w:rPr>
        <w:t>[17]</w:t>
      </w:r>
      <w:r w:rsidRPr="00435924">
        <w:rPr>
          <w:rFonts w:cstheme="minorHAnsi"/>
          <w:sz w:val="24"/>
          <w:szCs w:val="24"/>
          <w:lang w:val="en-GB"/>
        </w:rPr>
        <w:fldChar w:fldCharType="end"/>
      </w:r>
      <w:r w:rsidRPr="00435924">
        <w:rPr>
          <w:rFonts w:cstheme="minorHAnsi"/>
          <w:bCs/>
          <w:sz w:val="24"/>
          <w:szCs w:val="24"/>
          <w:lang w:val="en-GB" w:bidi="en-US"/>
        </w:rPr>
        <w:t xml:space="preserve">, energy harvesting and storage (organic solar cells and batteries) </w:t>
      </w:r>
      <w:r w:rsidRPr="00435924">
        <w:rPr>
          <w:rFonts w:cstheme="minorHAnsi"/>
          <w:bCs/>
          <w:sz w:val="24"/>
          <w:szCs w:val="24"/>
          <w:lang w:val="en-GB" w:bidi="en-US"/>
        </w:rPr>
        <w:fldChar w:fldCharType="begin" w:fldLock="1"/>
      </w:r>
      <w:r w:rsidRPr="00435924">
        <w:rPr>
          <w:rFonts w:cstheme="minorHAnsi"/>
          <w:bCs/>
          <w:sz w:val="24"/>
          <w:szCs w:val="24"/>
          <w:lang w:val="en-GB" w:bidi="en-US"/>
        </w:rPr>
        <w:instrText>ADDIN CSL_CITATION {"citationItems":[{"id":"ITEM-1","itemData":{"DOI":"10.1016/j.solmat.2012.06.042","ISSN":"09270248","abstract":"Aerosol jet printing is investigated as a new deposition method for a current collecting grid in indium tin oxide (ITO) free organic solar cells with an inverted layer sequence. In this device configuration, the ITO layer which usually serves as the hole contact is replaced by a transparent highly conductive poly(3,4-ethylenedioxythiophene):poly(styrenesulfonate) (PEDOT:PSS) layer in combination with a silver grid deposited by aerosol jet printing. Since the cells are illuminated from the grid side, the optimisation of the grid design is a trade-off between area coverage and conductivity of the grid lines. These factors have been controlled by the printing parameters such as chuck temperature, printing speed and the number of printing passes. In this paper, we demonstrate that continuous, conductive grid lines with a minimum line width of 58μm can be processed on the top of the PEDOT:PSS layer. For single pass printing the area coverage varied from 5.8% to 11.9% with corresponding effective sheet resistances ranging from 8.9Ω to 1.5Ω. The ITO-free inverted devices with aerosol jet printed grid (an active area of 1.1 cm 2) show comparable performance to the cells with an evaporated gold grid. The effective sheet resistance can be further decreased by multiple printing passes without increasing the area coverage proportionally due to an improved aspect ratio. By increasing the conductivity and aspect ratio by multiple line printing, the cell length in the module structures can be significantly extended. © 2012 Elsevier B.V. All rights reserved.","author":[{"dropping-particle":"","family":"Kopola","given":"Pälvi","non-dropping-particle":"","parse-names":false,"suffix":""},{"dropping-particle":"","family":"Zimmermann","given":"Birger","non-dropping-particle":"","parse-names":false,"suffix":""},{"dropping-particle":"","family":"Filipovic","given":"Aleksander","non-dropping-particle":"","parse-names":false,"suffix":""},{"dropping-particle":"","family":"Schleiermacher","given":"Hans Frieder","non-dropping-particle":"","parse-names":false,"suffix":""},{"dropping-particle":"","family":"Greulich","given":"Johannes","non-dropping-particle":"","parse-names":false,"suffix":""},{"dropping-particle":"","family":"Rousu","given":"Sanna","non-dropping-particle":"","parse-names":false,"suffix":""},{"dropping-particle":"","family":"Hast","given":"Jukka","non-dropping-particle":"","parse-names":false,"suffix":""},{"dropping-particle":"","family":"Myllylä","given":"Risto","non-dropping-particle":"","parse-names":false,"suffix":""},{"dropping-particle":"","family":"Würfel","given":"Uli","non-dropping-particle":"","parse-names":false,"suffix":""}],"container-title":"Solar Energy Materials and Solar Cells","id":"ITEM-1","issued":{"date-parts":[["2012","12"]]},"page":"252-258","title":"Aerosol jet printed grid for ITO-free inverted organic solar cells","type":"article-journal","volume":"107"},"uris":["http://www.mendeley.com/documents/?uuid=8e5399ef-db3b-4c01-9b89-d804bc36b2fb"]}],"mendeley":{"formattedCitation":"[18]","plainTextFormattedCitation":"[18]","previouslyFormattedCitation":"[18]"},"properties":{"noteIndex":0},"schema":"https://github.com/citation-style-language/schema/raw/master/csl-citation.json"}</w:instrText>
      </w:r>
      <w:r w:rsidRPr="00435924">
        <w:rPr>
          <w:rFonts w:cstheme="minorHAnsi"/>
          <w:bCs/>
          <w:sz w:val="24"/>
          <w:szCs w:val="24"/>
          <w:lang w:val="en-GB" w:bidi="en-US"/>
        </w:rPr>
        <w:fldChar w:fldCharType="separate"/>
      </w:r>
      <w:r w:rsidRPr="00435924">
        <w:rPr>
          <w:rFonts w:cstheme="minorHAnsi"/>
          <w:bCs/>
          <w:sz w:val="24"/>
          <w:szCs w:val="24"/>
          <w:lang w:val="en-GB"/>
        </w:rPr>
        <w:t>[18]</w:t>
      </w:r>
      <w:r w:rsidRPr="00435924">
        <w:rPr>
          <w:rFonts w:cstheme="minorHAnsi"/>
          <w:sz w:val="24"/>
          <w:szCs w:val="24"/>
          <w:lang w:val="en-GB"/>
        </w:rPr>
        <w:fldChar w:fldCharType="end"/>
      </w:r>
      <w:r w:rsidRPr="00435924">
        <w:rPr>
          <w:rFonts w:cstheme="minorHAnsi"/>
          <w:bCs/>
          <w:sz w:val="24"/>
          <w:szCs w:val="24"/>
          <w:lang w:val="en-GB"/>
        </w:rPr>
        <w:t xml:space="preserve">, displays (OLEDs) </w:t>
      </w:r>
      <w:r w:rsidRPr="00435924">
        <w:rPr>
          <w:rFonts w:cstheme="minorHAnsi"/>
          <w:bCs/>
          <w:sz w:val="24"/>
          <w:szCs w:val="24"/>
          <w:lang w:val="en-GB" w:bidi="en-US"/>
        </w:rPr>
        <w:fldChar w:fldCharType="begin" w:fldLock="1"/>
      </w:r>
      <w:r w:rsidRPr="00435924">
        <w:rPr>
          <w:rFonts w:cstheme="minorHAnsi"/>
          <w:bCs/>
          <w:sz w:val="24"/>
          <w:szCs w:val="24"/>
          <w:lang w:val="en-GB"/>
        </w:rPr>
        <w:instrText>ADDIN CSL_CITATION {"citationItems":[{"id":"ITEM-1","itemData":{"DOI":"10.1016/j.orgel.2015.03.034","ISSN":"15661199","abstract":"We demonstrate the patterning of top emitting organic light emitting diodes (OLEDs) by direct-write Aerosol Jet printing in air from non-halogenated solvents. Indane was determined to be a suitable single solvent to dissolve the archetypal host poly(N-vinylcarbazole) and guest emitting dopants complexes for red, green, and blue OLEDs, and to print on both PEDOT:PSS and MoO3 transport layers. The Aerosol Jet deposition parameters were studied, including: atomization flow rate, exhaust flow rate, focusing sheath flow rate, nozzle-to-substrate distance, nozzle speed, and substrate temperature. A line width of 30 μm and thickness of 30 nm was achieved, resulting in RGB OLEDs fabricated side-by-side with a pixel density of 140 ppi.","author":[{"dropping-particle":"","family":"Tait","given":"Jeffrey G.","non-dropping-particle":"","parse-names":false,"suffix":""},{"dropping-particle":"","family":"Witkowska","given":"Ewelina","non-dropping-particle":"","parse-names":false,"suffix":""},{"dropping-particle":"","family":"Hirade","given":"Masaya","non-dropping-particle":"","parse-names":false,"suffix":""},{"dropping-particle":"","family":"Ke","given":"Tung Huei","non-dropping-particle":"","parse-names":false,"suffix":""},{"dropping-particle":"","family":"Malinowski","given":"Pawel E.","non-dropping-particle":"","parse-names":false,"suffix":""},{"dropping-particle":"","family":"Steudel","given":"Soeren","non-dropping-particle":"","parse-names":false,"suffix":""},{"dropping-particle":"","family":"Adachi","given":"Chihaya","non-dropping-particle":"","parse-names":false,"suffix":""},{"dropping-particle":"","family":"Heremans","given":"Paul","non-dropping-particle":"","parse-names":false,"suffix":""}],"container-title":"Organic Electronics","id":"ITEM-1","issued":{"date-parts":[["2015","7","1"]]},"page":"40-43","publisher":"Elsevier B.V.","title":"Uniform Aerosol Jet printed polymer lines with 30 μm width for 140 ppi resolution RGB organic light emitting diodes","type":"article-journal","volume":"22"},"uris":["http://www.mendeley.com/documents/?uuid=9829817a-65cd-446a-a157-bae972a230bc"]}],"mendeley":{"formattedCitation":"[19]","plainTextFormattedCitation":"[19]","previouslyFormattedCitation":"[19]"},"properties":{"noteIndex":0},"schema":"https://github.com/citation-style-language/schema/raw/master/csl-citation.json"}</w:instrText>
      </w:r>
      <w:r w:rsidRPr="00435924">
        <w:rPr>
          <w:rFonts w:cstheme="minorHAnsi"/>
          <w:bCs/>
          <w:sz w:val="24"/>
          <w:szCs w:val="24"/>
          <w:lang w:val="en-GB" w:bidi="en-US"/>
        </w:rPr>
        <w:fldChar w:fldCharType="separate"/>
      </w:r>
      <w:r w:rsidRPr="00435924">
        <w:rPr>
          <w:rFonts w:cstheme="minorHAnsi"/>
          <w:bCs/>
          <w:sz w:val="24"/>
          <w:szCs w:val="24"/>
          <w:lang w:val="en-GB" w:bidi="en-US"/>
        </w:rPr>
        <w:t>[19]</w:t>
      </w:r>
      <w:r w:rsidRPr="00435924">
        <w:rPr>
          <w:rFonts w:cstheme="minorHAnsi"/>
          <w:sz w:val="24"/>
          <w:szCs w:val="24"/>
          <w:lang w:val="en-GB"/>
        </w:rPr>
        <w:fldChar w:fldCharType="end"/>
      </w:r>
      <w:r w:rsidRPr="00435924">
        <w:rPr>
          <w:rFonts w:cstheme="minorHAnsi"/>
          <w:bCs/>
          <w:sz w:val="24"/>
          <w:szCs w:val="24"/>
          <w:lang w:val="en-GB" w:bidi="en-US"/>
        </w:rPr>
        <w:t>, and so on.</w:t>
      </w:r>
    </w:p>
    <w:p w14:paraId="548CEC19"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 xml:space="preserve">PE techniques are typically divided into direct and indirect methods. Indirect printing makes use of a mask or a screen to selectively deposit the functional ink on the target substrate. It suffers from a limited design versatility, but can serve large batch production purposes. Roll to roll printing, flexographic printing, gravure printing, screen printing are common examples. On the contrary, direct printing makes use of no mask and deposits the functional inks directly on the substrate through a nozzle according to a designed pattern. These techniques also named mask-less methods. They provide extended design and prototype flexibility </w:t>
      </w:r>
      <w:r w:rsidRPr="00435924">
        <w:rPr>
          <w:rFonts w:cstheme="minorHAnsi"/>
          <w:sz w:val="24"/>
          <w:szCs w:val="24"/>
          <w:lang w:val="en-GB" w:bidi="en-US"/>
        </w:rPr>
        <w:fldChar w:fldCharType="begin" w:fldLock="1"/>
      </w:r>
      <w:r w:rsidRPr="00435924">
        <w:rPr>
          <w:rFonts w:cstheme="minorHAnsi"/>
          <w:sz w:val="24"/>
          <w:szCs w:val="24"/>
          <w:lang w:val="en-GB" w:bidi="en-US"/>
        </w:rPr>
        <w:instrText>ADDIN CSL_CITATION {"citationItems":[{"id":"ITEM-1","itemData":{"DOI":"10.5772/intechopen.76161","abstract":"Printing technologies have been demonstrated to be highly efficient and compatible with polymeric materials (both inks and substrates) enabling a new generation of flexible electronics applications. Conductive flexible polymers are a new class of materials that are prepared for a wide range of applications, such as photovoltaic solar cells, transistors molecular devices, and sensors and actuators. There are many possible printing techniques. This chapter provides an opportunity to review the most common printing techniques used at the industrial level, the most commonly used substrates and electronic materials, giving an overall vision for a better understanding and evaluation of their different features. Several technological solutions (contact/noncontact) and its critical challenges are also presented. Inkjet Printing Technology (IPT) has been receiving a great attention and therefore higher focus is given to this technology. An overview of IPT is presented to evidence its importance and potential as a key-technology on the research field for printed electronics development, as well as on large scale industrial manufacturing. A background and a review on prior work are presented along with used materials, developed applications and potential of IPT technology. The main features of the different printing technologies, advantages and main challenges are also compared.","author":[{"dropping-particle":"","family":"Cruz","given":"Sílvia Manuela Ferreira","non-dropping-particle":"","parse-names":false,"suffix":""},{"dropping-particle":"","family":"Rocha","given":"Luís A.","non-dropping-particle":"","parse-names":false,"suffix":""},{"dropping-particle":"","family":"Viana","given":"Júlio C.","non-dropping-particle":"","parse-names":false,"suffix":""}],"container-title":"Flexible Electronics","id":"ITEM-1","issued":{"date-parts":[["2018","7","25"]]},"publisher":"InTech","title":"Printing Technologies on Flexible Substrates for Printed Electronics","type":"chapter"},"uris":["http://www.mendeley.com/documents/?uuid=e0014290-fb88-4ff0-b598-c31c69b2bbd6"]}],"mendeley":{"formattedCitation":"[13]","plainTextFormattedCitation":"[13]","previouslyFormattedCitation":"[13]"},"properties":{"noteIndex":0},"schema":"https://github.com/citation-style-language/schema/raw/master/csl-citation.json"}</w:instrText>
      </w:r>
      <w:r w:rsidRPr="00435924">
        <w:rPr>
          <w:rFonts w:cstheme="minorHAnsi"/>
          <w:sz w:val="24"/>
          <w:szCs w:val="24"/>
          <w:lang w:val="en-GB" w:bidi="en-US"/>
        </w:rPr>
        <w:fldChar w:fldCharType="separate"/>
      </w:r>
      <w:r w:rsidRPr="00435924">
        <w:rPr>
          <w:rFonts w:cstheme="minorHAnsi"/>
          <w:sz w:val="24"/>
          <w:szCs w:val="24"/>
          <w:lang w:val="en-GB" w:bidi="en-US"/>
        </w:rPr>
        <w:t>[13]</w:t>
      </w:r>
      <w:r w:rsidRPr="00435924">
        <w:rPr>
          <w:rFonts w:cstheme="minorHAnsi"/>
          <w:sz w:val="24"/>
          <w:szCs w:val="24"/>
          <w:lang w:val="en-GB"/>
        </w:rPr>
        <w:fldChar w:fldCharType="end"/>
      </w:r>
      <w:r w:rsidRPr="00435924">
        <w:rPr>
          <w:rFonts w:cstheme="minorHAnsi"/>
          <w:sz w:val="24"/>
          <w:szCs w:val="24"/>
          <w:lang w:val="en-GB" w:bidi="en-US"/>
        </w:rPr>
        <w:t>. Inkjet printing or Aerosol Jet</w:t>
      </w:r>
      <w:r w:rsidRPr="00435924">
        <w:rPr>
          <w:rFonts w:cstheme="minorHAnsi"/>
          <w:b/>
          <w:bCs/>
          <w:sz w:val="24"/>
          <w:szCs w:val="24"/>
          <w:vertAlign w:val="superscript"/>
          <w:lang w:val="en-GB" w:bidi="en-US"/>
        </w:rPr>
        <w:t>®</w:t>
      </w:r>
      <w:r w:rsidRPr="00435924">
        <w:rPr>
          <w:rFonts w:cstheme="minorHAnsi"/>
          <w:sz w:val="24"/>
          <w:szCs w:val="24"/>
          <w:lang w:val="en-GB" w:bidi="en-US"/>
        </w:rPr>
        <w:t xml:space="preserve"> Printing (AJ</w:t>
      </w:r>
      <w:r w:rsidRPr="00435924">
        <w:rPr>
          <w:rFonts w:cstheme="minorHAnsi"/>
          <w:sz w:val="24"/>
          <w:szCs w:val="24"/>
          <w:vertAlign w:val="superscript"/>
          <w:lang w:val="en-GB" w:bidi="en-US"/>
        </w:rPr>
        <w:t>®</w:t>
      </w:r>
      <w:r w:rsidRPr="00435924">
        <w:rPr>
          <w:rFonts w:cstheme="minorHAnsi"/>
          <w:sz w:val="24"/>
          <w:szCs w:val="24"/>
          <w:lang w:val="en-GB" w:bidi="en-US"/>
        </w:rPr>
        <w:t>P) are the most common ones, with AJ</w:t>
      </w:r>
      <w:r w:rsidRPr="00435924">
        <w:rPr>
          <w:rFonts w:cstheme="minorHAnsi"/>
          <w:sz w:val="24"/>
          <w:szCs w:val="24"/>
          <w:vertAlign w:val="superscript"/>
          <w:lang w:val="en-GB" w:bidi="en-US"/>
        </w:rPr>
        <w:t>®</w:t>
      </w:r>
      <w:r w:rsidRPr="00435924">
        <w:rPr>
          <w:rFonts w:cstheme="minorHAnsi"/>
          <w:sz w:val="24"/>
          <w:szCs w:val="24"/>
          <w:lang w:val="en-GB" w:bidi="en-US"/>
        </w:rPr>
        <w:t xml:space="preserve">P getting an increasing attention in the recent years, due to its unique capabilities. </w:t>
      </w:r>
    </w:p>
    <w:p w14:paraId="3D4A5140" w14:textId="77777777" w:rsidR="00435924" w:rsidRPr="00435924" w:rsidRDefault="00435924" w:rsidP="00435924">
      <w:pPr>
        <w:jc w:val="both"/>
        <w:rPr>
          <w:rFonts w:cstheme="minorHAnsi"/>
          <w:sz w:val="24"/>
          <w:szCs w:val="24"/>
          <w:lang w:val="en-GB"/>
        </w:rPr>
      </w:pPr>
      <w:r w:rsidRPr="00435924">
        <w:rPr>
          <w:rFonts w:cstheme="minorHAnsi"/>
          <w:sz w:val="24"/>
          <w:szCs w:val="24"/>
          <w:lang w:val="en-GB" w:bidi="en-US"/>
        </w:rPr>
        <w:t>Aerosol Jet</w:t>
      </w:r>
      <w:r w:rsidRPr="00435924">
        <w:rPr>
          <w:rFonts w:cstheme="minorHAnsi"/>
          <w:b/>
          <w:bCs/>
          <w:sz w:val="24"/>
          <w:szCs w:val="24"/>
          <w:vertAlign w:val="superscript"/>
          <w:lang w:val="en-GB" w:bidi="en-US"/>
        </w:rPr>
        <w:t>®</w:t>
      </w:r>
      <w:r w:rsidRPr="00435924">
        <w:rPr>
          <w:rFonts w:cstheme="minorHAnsi"/>
          <w:sz w:val="24"/>
          <w:szCs w:val="24"/>
          <w:lang w:val="en-GB" w:bidi="en-US"/>
        </w:rPr>
        <w:t xml:space="preserve"> Printing (AJ</w:t>
      </w:r>
      <w:r w:rsidRPr="00435924">
        <w:rPr>
          <w:rFonts w:cstheme="minorHAnsi"/>
          <w:sz w:val="24"/>
          <w:szCs w:val="24"/>
          <w:vertAlign w:val="superscript"/>
          <w:lang w:val="en-GB" w:bidi="en-US"/>
        </w:rPr>
        <w:t>®</w:t>
      </w:r>
      <w:r w:rsidRPr="00435924">
        <w:rPr>
          <w:rFonts w:cstheme="minorHAnsi"/>
          <w:sz w:val="24"/>
          <w:szCs w:val="24"/>
          <w:lang w:val="en-GB" w:bidi="en-US"/>
        </w:rPr>
        <w:t xml:space="preserve">P) </w:t>
      </w:r>
      <w:r w:rsidRPr="00435924">
        <w:rPr>
          <w:rFonts w:cstheme="minorHAnsi"/>
          <w:bCs/>
          <w:sz w:val="24"/>
          <w:szCs w:val="24"/>
          <w:lang w:val="en-GB" w:bidi="en-US"/>
        </w:rPr>
        <w:t xml:space="preserve">was firstly commercialized by </w:t>
      </w:r>
      <w:proofErr w:type="spellStart"/>
      <w:r w:rsidRPr="00435924">
        <w:rPr>
          <w:rFonts w:cstheme="minorHAnsi"/>
          <w:bCs/>
          <w:sz w:val="24"/>
          <w:szCs w:val="24"/>
          <w:lang w:val="en-GB" w:bidi="en-US"/>
        </w:rPr>
        <w:t>Optomec</w:t>
      </w:r>
      <w:proofErr w:type="spellEnd"/>
      <w:r w:rsidRPr="00435924">
        <w:rPr>
          <w:rFonts w:cstheme="minorHAnsi"/>
          <w:bCs/>
          <w:sz w:val="24"/>
          <w:szCs w:val="24"/>
          <w:vertAlign w:val="superscript"/>
          <w:lang w:val="en-GB" w:bidi="en-US"/>
        </w:rPr>
        <w:t>®</w:t>
      </w:r>
      <w:r w:rsidRPr="00435924">
        <w:rPr>
          <w:rFonts w:cstheme="minorHAnsi"/>
          <w:bCs/>
          <w:sz w:val="24"/>
          <w:szCs w:val="24"/>
          <w:lang w:val="en-GB" w:bidi="en-US"/>
        </w:rPr>
        <w:t xml:space="preserve"> at the beginning of the 21</w:t>
      </w:r>
      <w:r w:rsidRPr="00435924">
        <w:rPr>
          <w:rFonts w:cstheme="minorHAnsi"/>
          <w:bCs/>
          <w:sz w:val="24"/>
          <w:szCs w:val="24"/>
          <w:vertAlign w:val="superscript"/>
          <w:lang w:val="en-GB" w:bidi="en-US"/>
        </w:rPr>
        <w:t>st</w:t>
      </w:r>
      <w:r w:rsidRPr="00435924">
        <w:rPr>
          <w:rFonts w:cstheme="minorHAnsi"/>
          <w:bCs/>
          <w:sz w:val="24"/>
          <w:szCs w:val="24"/>
          <w:lang w:val="en-GB" w:bidi="en-US"/>
        </w:rPr>
        <w:t xml:space="preserve"> century for the purpose of printed electronics applications. It can print   microscale features (down to 10 </w:t>
      </w:r>
      <w:r w:rsidRPr="00435924">
        <w:rPr>
          <w:rFonts w:cstheme="minorHAnsi"/>
          <w:bCs/>
          <w:sz w:val="24"/>
          <w:szCs w:val="24"/>
          <w:lang w:val="en-GB" w:bidi="en-US"/>
        </w:rPr>
        <w:t xml:space="preserve">m in plane resolution) with nanometric thickness (100 nm to several mm); theoretically, on whatever substrates (rigid, flexible, flat, curved, </w:t>
      </w:r>
      <w:r w:rsidRPr="00435924">
        <w:rPr>
          <w:rFonts w:cstheme="minorHAnsi"/>
          <w:bCs/>
          <w:sz w:val="24"/>
          <w:szCs w:val="24"/>
          <w:lang w:val="en-GB"/>
        </w:rPr>
        <w:t>fibre-</w:t>
      </w:r>
      <w:r w:rsidRPr="00435924">
        <w:rPr>
          <w:rFonts w:cstheme="minorHAnsi"/>
          <w:bCs/>
          <w:sz w:val="24"/>
          <w:szCs w:val="24"/>
          <w:lang w:val="en-GB" w:bidi="en-US"/>
        </w:rPr>
        <w:t xml:space="preserve">based, etc..) and with a large variety of functional inks, including metal and polymer nano-dispersion, biological fluids and water-based solutions, whose viscosity can vary in the range of 1-1000 </w:t>
      </w:r>
      <w:proofErr w:type="spellStart"/>
      <w:r w:rsidRPr="00435924">
        <w:rPr>
          <w:rFonts w:cstheme="minorHAnsi"/>
          <w:bCs/>
          <w:sz w:val="24"/>
          <w:szCs w:val="24"/>
          <w:lang w:val="en-GB" w:bidi="en-US"/>
        </w:rPr>
        <w:t>mPa.s</w:t>
      </w:r>
      <w:proofErr w:type="spellEnd"/>
      <w:r w:rsidRPr="00435924">
        <w:rPr>
          <w:rFonts w:cstheme="minorHAnsi"/>
          <w:bCs/>
          <w:sz w:val="24"/>
          <w:szCs w:val="24"/>
          <w:lang w:val="en-GB" w:bidi="en-US"/>
        </w:rPr>
        <w:t xml:space="preserve">. Typical applications are antennas, RFID, interconnects, 3D electrodes, LED, photovoltaics and more recently also electrical and (bio-) chemical sensors with significant industrial and societal impact </w:t>
      </w:r>
      <w:r w:rsidRPr="00435924">
        <w:rPr>
          <w:rFonts w:cstheme="minorHAnsi"/>
          <w:bCs/>
          <w:sz w:val="24"/>
          <w:szCs w:val="24"/>
          <w:lang w:val="en-GB" w:bidi="en-US"/>
        </w:rPr>
        <w:fldChar w:fldCharType="begin" w:fldLock="1"/>
      </w:r>
      <w:r w:rsidRPr="00435924">
        <w:rPr>
          <w:rFonts w:cstheme="minorHAnsi"/>
          <w:bCs/>
          <w:sz w:val="24"/>
          <w:szCs w:val="24"/>
          <w:lang w:val="en-GB" w:bidi="en-US"/>
        </w:rPr>
        <w:instrText>ADDIN CSL_CITATION {"citationItems":[{"id":"ITEM-1","itemData":{"DOI":"10.1007/s00170-019-03438-2","ISSN":"14333015","abstract":"Aerosol Jet Printing (AJP) is an emerging contactless direct write approach aimed at the production of fine features on a wide range of substrates. Originally developed for the manufacture of electronic circuitry, the technology has been explored for a range of applications, including, active and passive electronic components, actuators, sensors, as well as a variety of selective chemical and biological responses. Freeform deposition, coupled with a relatively large stand-off distance, is enabling researchers to produce devices with increased geometric complexity compared to conventional manufacturing or more commonly used direct write approaches. Wide material compatibility, high resolution and independence of orientation have provided novelty in a number of applications when AJP is conducted as a digitally driven approach for integrated manufacture. This overview of the technology will summarise the underlying principles of AJP, review applications of the technology and discuss the hurdles to more widespread industry adoption. Finally, this paper will hypothesise where gains may be realised through this assistive manufacturing process.","author":[{"dropping-particle":"","family":"Wilkinson","given":"N. J.","non-dropping-particle":"","parse-names":false,"suffix":""},{"dropping-particle":"","family":"Smith","given":"M. A.A.","non-dropping-particle":"","parse-names":false,"suffix":""},{"dropping-particle":"","family":"Kay","given":"R. W.","non-dropping-particle":"","parse-names":false,"suffix":""},{"dropping-particle":"","family":"Harris","given":"R. A.","non-dropping-particle":"","parse-names":false,"suffix":""}],"container-title":"International Journal of Advanced Manufacturing Technology","id":"ITEM-1","issue":"11","issued":{"date-parts":[["2019","12","1"]]},"page":"4599-4619","publisher":"Springer","title":"A review of aerosol jet printing—a non-traditional hybrid process for micro-manufacturing","type":"article-journal","volume":"105"},"uris":["http://www.mendeley.com/documents/?uuid=38b29db1-ff40-461a-b0fb-9cd974da44b1"]},{"id":"ITEM-2","itemData":{"DOI":"10.1088/2058-8585/aace28","ISSN":"20588585","abstract":"Aerosol jet printing (AJP) has emerged as a promising method for microscale digital additive manufacturing using functional nanomaterial inks. While compelling capabilities have been demonstrated in the research community in recent years, the development and refinement of inks and process parameters largely follows empirical observations, with an extensive phase space over which to optimize. While this has led to general qualitative guidelines and ink- and machine-specific correlations, a more fundamental understanding based on principles of aerosol physics and fluid mechanics is lacking. This contrasts with more mature printing technologies, for which foundational physical principles have been rigorously examined. Presented here is a broad framework for describing the AJP process. Simple analytical models are employed to ensure generality and accessibility of the results, while experimental validation using a silver nanoparticle ink supports the physical relevance of the approach. This basic understanding enables a description of process limitations grounded in fundamental principles, as well as guidelines for improved printer design, ink formulation, and print parameter optimization.","author":[{"dropping-particle":"","family":"Secor","given":"Ethan B","non-dropping-particle":"","parse-names":false,"suffix":""}],"container-title":"Flexible and Printed Electronics","id":"ITEM-2","issue":"3","issued":{"date-parts":[["2018"]]},"title":"Principles of aerosol jet printing","type":"article-journal","volume":"3"},"uris":["http://www.mendeley.com/documents/?uuid=3afff16e-5f3a-4a2c-97cd-63a465870f1e"]}],"mendeley":{"formattedCitation":"[20], [21]","plainTextFormattedCitation":"[20], [21]","previouslyFormattedCitation":"[20], [21]"},"properties":{"noteIndex":0},"schema":"https://github.com/citation-style-language/schema/raw/master/csl-citation.json"}</w:instrText>
      </w:r>
      <w:r w:rsidRPr="00435924">
        <w:rPr>
          <w:rFonts w:cstheme="minorHAnsi"/>
          <w:bCs/>
          <w:sz w:val="24"/>
          <w:szCs w:val="24"/>
          <w:lang w:val="en-GB" w:bidi="en-US"/>
        </w:rPr>
        <w:fldChar w:fldCharType="separate"/>
      </w:r>
      <w:r w:rsidRPr="00435924">
        <w:rPr>
          <w:rFonts w:cstheme="minorHAnsi"/>
          <w:bCs/>
          <w:sz w:val="24"/>
          <w:szCs w:val="24"/>
          <w:lang w:val="en-GB" w:bidi="en-US"/>
        </w:rPr>
        <w:t>[20], [21]</w:t>
      </w:r>
      <w:r w:rsidRPr="00435924">
        <w:rPr>
          <w:rFonts w:cstheme="minorHAnsi"/>
          <w:sz w:val="24"/>
          <w:szCs w:val="24"/>
          <w:lang w:val="en-GB"/>
        </w:rPr>
        <w:fldChar w:fldCharType="end"/>
      </w:r>
      <w:r w:rsidRPr="00435924">
        <w:rPr>
          <w:rFonts w:cstheme="minorHAnsi"/>
          <w:bCs/>
          <w:sz w:val="24"/>
          <w:szCs w:val="24"/>
          <w:lang w:val="en-GB" w:bidi="en-US"/>
        </w:rPr>
        <w:t xml:space="preserve">. </w:t>
      </w:r>
      <w:r w:rsidRPr="00435924">
        <w:rPr>
          <w:rFonts w:cstheme="minorHAnsi"/>
          <w:sz w:val="24"/>
          <w:szCs w:val="24"/>
          <w:lang w:val="en-GB"/>
        </w:rPr>
        <w:t>AJ</w:t>
      </w:r>
      <w:r w:rsidRPr="00435924">
        <w:rPr>
          <w:rFonts w:cstheme="minorHAnsi"/>
          <w:sz w:val="24"/>
          <w:szCs w:val="24"/>
          <w:vertAlign w:val="superscript"/>
          <w:lang w:val="en-GB"/>
        </w:rPr>
        <w:t>®</w:t>
      </w:r>
      <w:r w:rsidRPr="00435924">
        <w:rPr>
          <w:rFonts w:cstheme="minorHAnsi"/>
          <w:sz w:val="24"/>
          <w:szCs w:val="24"/>
          <w:lang w:val="en-GB"/>
        </w:rPr>
        <w:t>P range from traditional printed electronics (PE) applications to advanced bioelectronics devices and 3D microscale printing. The use of AJ</w:t>
      </w:r>
      <w:r w:rsidRPr="00435924">
        <w:rPr>
          <w:rFonts w:cstheme="minorHAnsi"/>
          <w:sz w:val="24"/>
          <w:szCs w:val="24"/>
          <w:vertAlign w:val="superscript"/>
          <w:lang w:val="en-GB"/>
        </w:rPr>
        <w:t>®</w:t>
      </w:r>
      <w:r w:rsidRPr="00435924">
        <w:rPr>
          <w:rFonts w:cstheme="minorHAnsi"/>
          <w:sz w:val="24"/>
          <w:szCs w:val="24"/>
          <w:lang w:val="en-GB"/>
        </w:rPr>
        <w:t>P of collagen for tissue engineering applications is also a novel applications.</w:t>
      </w:r>
    </w:p>
    <w:p w14:paraId="671BD9BE" w14:textId="77777777" w:rsidR="00435924" w:rsidRPr="00435924" w:rsidRDefault="00435924" w:rsidP="00435924">
      <w:pPr>
        <w:jc w:val="both"/>
        <w:rPr>
          <w:rFonts w:cstheme="minorHAnsi"/>
          <w:sz w:val="24"/>
          <w:szCs w:val="24"/>
          <w:lang w:val="en-GB" w:bidi="en-US"/>
        </w:rPr>
      </w:pPr>
      <w:r w:rsidRPr="00435924">
        <w:rPr>
          <w:rFonts w:cstheme="minorHAnsi"/>
          <w:iCs/>
          <w:sz w:val="24"/>
          <w:szCs w:val="24"/>
          <w:lang w:val="en-GB" w:bidi="en-US"/>
        </w:rPr>
        <w:t>Screen printing (SP)</w:t>
      </w:r>
      <w:r w:rsidRPr="00435924">
        <w:rPr>
          <w:rFonts w:cstheme="minorHAnsi"/>
          <w:sz w:val="24"/>
          <w:szCs w:val="24"/>
          <w:lang w:val="en-GB" w:bidi="en-US"/>
        </w:rPr>
        <w:t xml:space="preserve"> is a direct contact printing technique transferring ink onto a substrate (e.g. paper, glass, plastics, fabrics, etc.) by using a mesh screen with apertures. The open meshes result in the appropriate stencil or printing image while the impermeable coating of the surrounding area blocks the ink deposition [12]. This printing technique uses high viscous (100-100000 </w:t>
      </w:r>
      <w:proofErr w:type="spellStart"/>
      <w:r w:rsidRPr="00435924">
        <w:rPr>
          <w:rFonts w:cstheme="minorHAnsi"/>
          <w:sz w:val="24"/>
          <w:szCs w:val="24"/>
          <w:lang w:val="en-GB" w:bidi="en-US"/>
        </w:rPr>
        <w:t>mPa.s</w:t>
      </w:r>
      <w:proofErr w:type="spellEnd"/>
      <w:r w:rsidRPr="00435924">
        <w:rPr>
          <w:rFonts w:cstheme="minorHAnsi"/>
          <w:sz w:val="24"/>
          <w:szCs w:val="24"/>
          <w:lang w:val="en-GB" w:bidi="en-US"/>
        </w:rPr>
        <w:t xml:space="preserve">), thixotropic (shear thinning) inks resulting in a rectangular cross-sectional morphology of the printed pattern [13]. A broad range of functional materials can be deposited, such as metal inks (Ag, Cu, etc.), polymeric inks (e.g. PEDOT:PSS), carbon-based inks, dielectrics… When applying an ink onto a substrate, the squeegee (rubber blade) is moved across the screen, thereby filling the mesh openings with ink. In this forward movement, the screen is momentarily forced to the substrate and the ink is deposited by capillary forces. The blade finally scrapes the ink excess to its initial position and the printing process can be repeated several times to print multiple layers. The maximum printing resolution is tens of microns and the layer thickness of one pass ranges from a few </w:t>
      </w:r>
      <w:proofErr w:type="spellStart"/>
      <w:r w:rsidRPr="00435924">
        <w:rPr>
          <w:rFonts w:cstheme="minorHAnsi"/>
          <w:sz w:val="24"/>
          <w:szCs w:val="24"/>
          <w:lang w:val="en-GB" w:bidi="en-US"/>
        </w:rPr>
        <w:t>μm</w:t>
      </w:r>
      <w:proofErr w:type="spellEnd"/>
      <w:r w:rsidRPr="00435924">
        <w:rPr>
          <w:rFonts w:cstheme="minorHAnsi"/>
          <w:sz w:val="24"/>
          <w:szCs w:val="24"/>
          <w:lang w:val="en-GB" w:bidi="en-US"/>
        </w:rPr>
        <w:t xml:space="preserve"> to 100 </w:t>
      </w:r>
      <w:proofErr w:type="spellStart"/>
      <w:r w:rsidRPr="00435924">
        <w:rPr>
          <w:rFonts w:cstheme="minorHAnsi"/>
          <w:sz w:val="24"/>
          <w:szCs w:val="24"/>
          <w:lang w:val="en-GB" w:bidi="en-US"/>
        </w:rPr>
        <w:t>μm</w:t>
      </w:r>
      <w:proofErr w:type="spellEnd"/>
      <w:r w:rsidRPr="00435924">
        <w:rPr>
          <w:rFonts w:cstheme="minorHAnsi"/>
          <w:sz w:val="24"/>
          <w:szCs w:val="24"/>
          <w:lang w:val="en-GB" w:bidi="en-US"/>
        </w:rPr>
        <w:t>, depending on the screen’s mesh size. The main SP parameters include the screen dimensions (e.g. mesh size, mesh thickness…), the printing speed, the squeegee pressure and - hardness, as well as the snap-off distance [14]. In addition, rotary SP can significantly increase the printing speed (&gt; 100 m/min) using a stationary positioned squeegee placed inside a cylindrical screen that rotates at the same rate as the web. This SP method is suitable for large-scale production because of its reliability, but on the other hand it is more expensive and challenging to set up [15].</w:t>
      </w:r>
    </w:p>
    <w:p w14:paraId="327D3188"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In this work, we use AJ</w:t>
      </w:r>
      <w:r w:rsidRPr="00435924">
        <w:rPr>
          <w:rFonts w:cstheme="minorHAnsi"/>
          <w:sz w:val="24"/>
          <w:szCs w:val="24"/>
          <w:vertAlign w:val="superscript"/>
          <w:lang w:val="en-GB" w:bidi="en-US"/>
        </w:rPr>
        <w:t>®</w:t>
      </w:r>
      <w:r w:rsidRPr="00435924">
        <w:rPr>
          <w:rFonts w:cstheme="minorHAnsi"/>
          <w:sz w:val="24"/>
          <w:szCs w:val="24"/>
          <w:lang w:val="en-GB" w:bidi="en-US"/>
        </w:rPr>
        <w:t xml:space="preserve">P to develop a fully printed pressure sensor applied on an additive manufactured and customized substrate to realize patient specific biomedical solutions. The sensing principle is piezo-resistive, owing to its simple read-out, easy to implement and good performance </w:t>
      </w:r>
      <w:r w:rsidRPr="00435924">
        <w:rPr>
          <w:rFonts w:cstheme="minorHAnsi"/>
          <w:sz w:val="24"/>
          <w:szCs w:val="24"/>
          <w:lang w:val="en-GB" w:bidi="en-US"/>
        </w:rPr>
        <w:fldChar w:fldCharType="begin" w:fldLock="1"/>
      </w:r>
      <w:r w:rsidRPr="00435924">
        <w:rPr>
          <w:rFonts w:cstheme="minorHAnsi"/>
          <w:sz w:val="24"/>
          <w:szCs w:val="24"/>
          <w:lang w:val="en-GB" w:bidi="en-US"/>
        </w:rPr>
        <w:instrText>ADDIN CSL_CITATION {"citationItems":[{"id":"ITEM-1","itemData":{"DOI":"10.1109/JSEN.2018.2885638","ISSN":"1530437X","abstract":"Prolonged sitting inadequacies cause pressure ulcer to many individuals, especially to disadvantaged with reduced mobility. The measurement of distributed pressure and detection of irregular sitting postures is essential for preventing the risk of developing pressure ulcer. In this paper, a pressure sensing system capable of recognizing sitting postures by means of measuring interface pressure through printed pressure sensors is presented. A thin and flexible large area sensor is screen-printed using silver flake and carbon particle inks and comprises 16 sensing elements. For the evaluation of practical usability, the sensor characterization is carried out by conducting stability, repeatability, drift, and bending tests. The performance of the sensor is checked under varying environmental conditions. Sitting posture detection accuracy above 80 % is achieved using a classification algorithm for four different sitting postures. Pressure distribution is monitored at a scanning rate of 10 Hz. A low-power and small form factor of readout electronics enables a compact packaging inside the seat cushion. The presented sensor design targets smart wheelchairs, but it is extendable to much larger areas, for example, to be used in beds. The proposed sensing system would be of a great assistance for caregivers and health professionals.","author":[{"dropping-particle":"","family":"Ahmad","given":"Jawad","non-dropping-particle":"","parse-names":false,"suffix":""},{"dropping-particle":"","family":"Andersson","given":"Henrik","non-dropping-particle":"","parse-names":false,"suffix":""},{"dropping-particle":"","family":"Sidén","given":"Johan","non-dropping-particle":"","parse-names":false,"suffix":""}],"container-title":"IEEE Sensors Journal","id":"ITEM-1","issue":"6","issued":{"date-parts":[["2019","3","15"]]},"page":"2055-2063","publisher":"Institute of Electrical and Electronics Engineers Inc.","title":"Screen-Printed Piezoresistive Sensors for Monitoring Pressure Distribution in Wheelchair","type":"article-journal","volume":"19"},"uris":["http://www.mendeley.com/documents/?uuid=e822d6b5-109b-4523-b023-7a452fec2b27"]}],"mendeley":{"formattedCitation":"[22]","plainTextFormattedCitation":"[22]","previouslyFormattedCitation":"[22]"},"properties":{"noteIndex":0},"schema":"https://github.com/citation-style-language/schema/raw/master/csl-citation.json"}</w:instrText>
      </w:r>
      <w:r w:rsidRPr="00435924">
        <w:rPr>
          <w:rFonts w:cstheme="minorHAnsi"/>
          <w:sz w:val="24"/>
          <w:szCs w:val="24"/>
          <w:lang w:val="en-GB" w:bidi="en-US"/>
        </w:rPr>
        <w:fldChar w:fldCharType="separate"/>
      </w:r>
      <w:r w:rsidRPr="00435924">
        <w:rPr>
          <w:rFonts w:cstheme="minorHAnsi"/>
          <w:sz w:val="24"/>
          <w:szCs w:val="24"/>
          <w:lang w:val="en-GB" w:bidi="en-US"/>
        </w:rPr>
        <w:t>[22]</w:t>
      </w:r>
      <w:r w:rsidRPr="00435924">
        <w:rPr>
          <w:rFonts w:cstheme="minorHAnsi"/>
          <w:sz w:val="24"/>
          <w:szCs w:val="24"/>
          <w:lang w:val="en-GB"/>
        </w:rPr>
        <w:fldChar w:fldCharType="end"/>
      </w:r>
      <w:r w:rsidRPr="00435924">
        <w:rPr>
          <w:rFonts w:cstheme="minorHAnsi"/>
          <w:sz w:val="24"/>
          <w:szCs w:val="24"/>
          <w:lang w:val="en-GB" w:bidi="en-US"/>
        </w:rPr>
        <w:t xml:space="preserve">. The sensor was designed, manufactured and </w:t>
      </w:r>
      <w:r w:rsidRPr="00435924">
        <w:rPr>
          <w:rFonts w:cstheme="minorHAnsi"/>
          <w:sz w:val="24"/>
          <w:szCs w:val="24"/>
          <w:lang w:val="en-GB"/>
        </w:rPr>
        <w:t>characterized</w:t>
      </w:r>
      <w:r w:rsidRPr="00435924">
        <w:rPr>
          <w:rFonts w:cstheme="minorHAnsi"/>
          <w:sz w:val="24"/>
          <w:szCs w:val="24"/>
          <w:lang w:val="en-GB" w:bidi="en-US"/>
        </w:rPr>
        <w:t xml:space="preserve"> with respect to sensitivity, hysteresis, repeatability and time drift. It can be applied as </w:t>
      </w:r>
      <w:r w:rsidRPr="00435924">
        <w:rPr>
          <w:rFonts w:cstheme="minorHAnsi"/>
          <w:bCs/>
          <w:sz w:val="24"/>
          <w:szCs w:val="24"/>
          <w:lang w:val="en-GB" w:bidi="en-US"/>
        </w:rPr>
        <w:t xml:space="preserve">force detector and/or guiding tool in prosthetics joints or personalized surgical guides. The substrate used for this sensor is produced by Additive Manufacturing (AM) - Selective Laser Sintering (SLS) technique. </w:t>
      </w:r>
      <w:r w:rsidRPr="00435924">
        <w:rPr>
          <w:rFonts w:cstheme="minorHAnsi"/>
          <w:sz w:val="24"/>
          <w:szCs w:val="24"/>
          <w:lang w:val="en-GB" w:bidi="en-US"/>
        </w:rPr>
        <w:t>AJ</w:t>
      </w:r>
      <w:r w:rsidRPr="00435924">
        <w:rPr>
          <w:rFonts w:cstheme="minorHAnsi"/>
          <w:b/>
          <w:bCs/>
          <w:sz w:val="24"/>
          <w:szCs w:val="24"/>
          <w:vertAlign w:val="superscript"/>
          <w:lang w:val="en-GB" w:bidi="en-US"/>
        </w:rPr>
        <w:t>®</w:t>
      </w:r>
      <w:r w:rsidRPr="00435924">
        <w:rPr>
          <w:rFonts w:cstheme="minorHAnsi"/>
          <w:bCs/>
          <w:sz w:val="24"/>
          <w:szCs w:val="24"/>
          <w:lang w:val="en-GB" w:bidi="en-US"/>
        </w:rPr>
        <w:t>P was specifically chosen because of its ability to print on free-form substrates and design flexibility. The use of AJ</w:t>
      </w:r>
      <w:r w:rsidRPr="00435924">
        <w:rPr>
          <w:rFonts w:cstheme="minorHAnsi"/>
          <w:sz w:val="24"/>
          <w:szCs w:val="24"/>
          <w:vertAlign w:val="superscript"/>
          <w:lang w:val="en-GB" w:bidi="en-US"/>
        </w:rPr>
        <w:t>®</w:t>
      </w:r>
      <w:r w:rsidRPr="00435924">
        <w:rPr>
          <w:rFonts w:cstheme="minorHAnsi"/>
          <w:bCs/>
          <w:sz w:val="24"/>
          <w:szCs w:val="24"/>
          <w:lang w:val="en-GB" w:bidi="en-US"/>
        </w:rPr>
        <w:t>P was accompanied by screen printing to deposit the sensitive layers due to the lack of piezo-resistive commercial solutions for AJ</w:t>
      </w:r>
      <w:r w:rsidRPr="00435924">
        <w:rPr>
          <w:rFonts w:cstheme="minorHAnsi"/>
          <w:b/>
          <w:bCs/>
          <w:sz w:val="24"/>
          <w:szCs w:val="24"/>
          <w:vertAlign w:val="superscript"/>
          <w:lang w:val="en-GB" w:bidi="en-US"/>
        </w:rPr>
        <w:t>®</w:t>
      </w:r>
      <w:r w:rsidRPr="00435924">
        <w:rPr>
          <w:rFonts w:cstheme="minorHAnsi"/>
          <w:bCs/>
          <w:sz w:val="24"/>
          <w:szCs w:val="24"/>
          <w:lang w:val="en-GB" w:bidi="en-US"/>
        </w:rPr>
        <w:t>P.</w:t>
      </w:r>
      <w:r w:rsidRPr="00435924">
        <w:rPr>
          <w:rFonts w:cstheme="minorHAnsi"/>
          <w:sz w:val="24"/>
          <w:szCs w:val="24"/>
          <w:lang w:val="en-GB" w:bidi="en-US"/>
        </w:rPr>
        <w:t xml:space="preserve"> Hence, the work also shed light on limitations and capabilities of the Aerosol Jet technique next to the sensor findings. From author’s knowledge, there is no literature report with usage of Aerosol Jet</w:t>
      </w:r>
      <w:r w:rsidRPr="00435924">
        <w:rPr>
          <w:rFonts w:cstheme="minorHAnsi"/>
          <w:b/>
          <w:bCs/>
          <w:sz w:val="24"/>
          <w:szCs w:val="24"/>
          <w:vertAlign w:val="superscript"/>
          <w:lang w:val="en-GB" w:bidi="en-US"/>
        </w:rPr>
        <w:t xml:space="preserve">® </w:t>
      </w:r>
      <w:r w:rsidRPr="00435924">
        <w:rPr>
          <w:rFonts w:cstheme="minorHAnsi"/>
          <w:sz w:val="24"/>
          <w:szCs w:val="24"/>
          <w:lang w:val="en-GB" w:bidi="en-US"/>
        </w:rPr>
        <w:t>Printing in the fabrication of a fully printed pressure sensor. This work reports the novel combination of a PE (AJP +SP) and AM (SLS) for a fully printed (AM+PE) pressure sensor.</w:t>
      </w:r>
    </w:p>
    <w:p w14:paraId="07E1EA47" w14:textId="77777777" w:rsidR="00435924" w:rsidRPr="00435924" w:rsidRDefault="00435924" w:rsidP="00435924">
      <w:pPr>
        <w:jc w:val="both"/>
        <w:rPr>
          <w:rFonts w:cstheme="minorHAnsi"/>
          <w:b/>
          <w:sz w:val="24"/>
          <w:szCs w:val="24"/>
          <w:lang w:val="en-GB" w:bidi="en-US"/>
        </w:rPr>
      </w:pPr>
      <w:r w:rsidRPr="00435924">
        <w:rPr>
          <w:rFonts w:cstheme="minorHAnsi"/>
          <w:b/>
          <w:sz w:val="24"/>
          <w:szCs w:val="24"/>
          <w:lang w:val="en-GB" w:bidi="en-US"/>
        </w:rPr>
        <w:t>2. Background on printed sensors</w:t>
      </w:r>
    </w:p>
    <w:p w14:paraId="00E55E4B"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 xml:space="preserve">According to </w:t>
      </w:r>
      <w:proofErr w:type="spellStart"/>
      <w:r w:rsidRPr="00435924">
        <w:rPr>
          <w:rFonts w:cstheme="minorHAnsi"/>
          <w:sz w:val="24"/>
          <w:szCs w:val="24"/>
          <w:lang w:val="en-GB" w:bidi="en-US"/>
        </w:rPr>
        <w:t>Narakathu</w:t>
      </w:r>
      <w:proofErr w:type="spellEnd"/>
      <w:r w:rsidRPr="00435924">
        <w:rPr>
          <w:rFonts w:cstheme="minorHAnsi"/>
          <w:sz w:val="24"/>
          <w:szCs w:val="24"/>
          <w:lang w:val="en-GB" w:bidi="en-US"/>
        </w:rPr>
        <w:t xml:space="preserve"> et al. </w:t>
      </w:r>
      <w:r w:rsidRPr="00435924">
        <w:rPr>
          <w:rFonts w:cstheme="minorHAnsi"/>
          <w:sz w:val="24"/>
          <w:szCs w:val="24"/>
          <w:lang w:val="en-GB" w:bidi="en-US"/>
        </w:rPr>
        <w:fldChar w:fldCharType="begin" w:fldLock="1"/>
      </w:r>
      <w:r w:rsidRPr="00435924">
        <w:rPr>
          <w:rFonts w:cstheme="minorHAnsi"/>
          <w:sz w:val="24"/>
          <w:szCs w:val="24"/>
          <w:lang w:val="en-GB" w:bidi="en-US"/>
        </w:rPr>
        <w:instrText>ADDIN CSL_CITATION {"citationItems":[{"id":"ITEM-1","itemData":{"DOI":"10.1109/ICSENS.2012.6411354","ISBN":"9781457717659","ISSN":"2168-9229","abstract":"A novel fully printed flexible capacitive pressure sensor was fabricated using conventional screen and gravure printing techniques. The sensor was successfully printed on a flexible polyethylene terephthalate (PET) substrate with silver (Ag) nanoparticle (NP) ink as the metallization layer and polydimethylsiloxane (PDMS) as the dielectric layer. The capacitive response of the sensor demonstrated a percentage change of 5 % and 40 % for minimum and maximum detectable compressive forces of 800 kPa and 18 MPa, respectively when compared to the base capacitance of 26 pF. At the minimum detectable pressure, the stability measurements resulted in a maximum variation of ± 0.15 % from the average capacitance value of 28 pf. The response of the printed device demonstrated the feasibility of employing traditional printing techniques for the fabrication of flexible pressure sensing devices. © 2012 IEEE.","author":[{"dropping-particle":"","family":"Narakathu","given":"B. B.","non-dropping-particle":"","parse-names":false,"suffix":""},{"dropping-particle":"","family":"Eshkeiti","given":"A.","non-dropping-particle":"","parse-names":false,"suffix":""},{"dropping-particle":"","family":"Reddy","given":"A. S.G.","non-dropping-particle":"","parse-names":false,"suffix":""},{"dropping-particle":"","family":"Rebros","given":"M.","non-dropping-particle":"","parse-names":false,"suffix":""},{"dropping-particle":"","family":"Rebrosova","given":"E.","non-dropping-particle":"","parse-names":false,"suffix":""},{"dropping-particle":"","family":"Joyce","given":"M. K.","non-dropping-particle":"","parse-names":false,"suffix":""},{"dropping-particle":"","family":"Bazuin","given":"B. J.","non-dropping-particle":"","parse-names":false,"suffix":""},{"dropping-particle":"","family":"Atashbar","given":"M. Z.","non-dropping-particle":"","parse-names":false,"suffix":""}],"container-title":"Proceedings of IEEE Sensors","id":"ITEM-1","issued":{"date-parts":[["2012"]]},"title":"A novel fully printed and flexible capacitive pressure sensor","type":"paper-conference"},"uris":["http://www.mendeley.com/documents/?uuid=1888b6d7-9859-44dc-8a5d-f97143ae59a0"]}],"mendeley":{"formattedCitation":"[23]","plainTextFormattedCitation":"[23]","previouslyFormattedCitation":"[23]"},"properties":{"noteIndex":0},"schema":"https://github.com/citation-style-language/schema/raw/master/csl-citation.json"}</w:instrText>
      </w:r>
      <w:r w:rsidRPr="00435924">
        <w:rPr>
          <w:rFonts w:cstheme="minorHAnsi"/>
          <w:sz w:val="24"/>
          <w:szCs w:val="24"/>
          <w:lang w:val="en-GB" w:bidi="en-US"/>
        </w:rPr>
        <w:fldChar w:fldCharType="separate"/>
      </w:r>
      <w:r w:rsidRPr="00435924">
        <w:rPr>
          <w:rFonts w:cstheme="minorHAnsi"/>
          <w:sz w:val="24"/>
          <w:szCs w:val="24"/>
          <w:lang w:val="en-GB" w:bidi="en-US"/>
        </w:rPr>
        <w:t>[23]</w:t>
      </w:r>
      <w:r w:rsidRPr="00435924">
        <w:rPr>
          <w:rFonts w:cstheme="minorHAnsi"/>
          <w:sz w:val="24"/>
          <w:szCs w:val="24"/>
          <w:lang w:val="en-GB"/>
        </w:rPr>
        <w:fldChar w:fldCharType="end"/>
      </w:r>
      <w:r w:rsidRPr="00435924">
        <w:rPr>
          <w:rFonts w:cstheme="minorHAnsi"/>
          <w:sz w:val="24"/>
          <w:szCs w:val="24"/>
          <w:lang w:val="en-GB" w:bidi="en-US"/>
        </w:rPr>
        <w:t xml:space="preserve">, conventionally made silicon pressure sensors are often expensive, produced on a rigid substrate, and lack the properties required for various sensing applications. To overcome these problems, sensors can be fabricated using PE techniques which are thin, lightweight, flexible, and cost-efficient. </w:t>
      </w:r>
    </w:p>
    <w:p w14:paraId="7A5F1512"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 xml:space="preserve">In the field of printed electronics, the major pressure sensor types are piezoresistive-based, capacitive-based, piezoelectric-based, and triboelectric-based sensors, which all have different working principles as illustrated in the Figure 1 and more details are mentioned in </w:t>
      </w:r>
      <w:r w:rsidRPr="00435924">
        <w:rPr>
          <w:rFonts w:cstheme="minorHAnsi"/>
          <w:sz w:val="24"/>
          <w:szCs w:val="24"/>
          <w:lang w:val="en-GB" w:bidi="en-US"/>
        </w:rPr>
        <w:fldChar w:fldCharType="begin" w:fldLock="1"/>
      </w:r>
      <w:r w:rsidRPr="00435924">
        <w:rPr>
          <w:rFonts w:cstheme="minorHAnsi"/>
          <w:sz w:val="24"/>
          <w:szCs w:val="24"/>
          <w:lang w:val="en-GB" w:bidi="en-US"/>
        </w:rPr>
        <w:instrText>ADDIN CSL_CITATION {"citationItems":[{"id":"ITEM-1","itemData":{"ISSN":"0924-4247","author":[{"dropping-particle":"","family":"Tiwana","given":"Mohsin I","non-dropping-particle":"","parse-names":false,"suffix":""},{"dropping-particle":"","family":"Redmond","given":"Stephen J","non-dropping-particle":"","parse-names":false,"suffix":""},{"dropping-particle":"","family":"Lovell","given":"Nigel H","non-dropping-particle":"","parse-names":false,"suffix":""}],"container-title":"Sensors and Actuators A: physical","id":"ITEM-1","issued":{"date-parts":[["2012"]]},"page":"17-31","publisher":"Elsevier","title":"A review of tactile sensing technologies with applications in biomedical engineering","type":"article-journal","volume":"179"},"uris":["http://www.mendeley.com/documents/?uuid=0770c822-6a94-4394-bf97-8dd7e897a42a"]}],"mendeley":{"formattedCitation":"[24]","plainTextFormattedCitation":"[24]","previouslyFormattedCitation":"[24]"},"properties":{"noteIndex":0},"schema":"https://github.com/citation-style-language/schema/raw/master/csl-citation.json"}</w:instrText>
      </w:r>
      <w:r w:rsidRPr="00435924">
        <w:rPr>
          <w:rFonts w:cstheme="minorHAnsi"/>
          <w:sz w:val="24"/>
          <w:szCs w:val="24"/>
          <w:lang w:val="en-GB" w:bidi="en-US"/>
        </w:rPr>
        <w:fldChar w:fldCharType="separate"/>
      </w:r>
      <w:r w:rsidRPr="00435924">
        <w:rPr>
          <w:rFonts w:cstheme="minorHAnsi"/>
          <w:sz w:val="24"/>
          <w:szCs w:val="24"/>
          <w:lang w:val="en-GB" w:bidi="en-US"/>
        </w:rPr>
        <w:t>[24]</w:t>
      </w:r>
      <w:r w:rsidRPr="00435924">
        <w:rPr>
          <w:rFonts w:cstheme="minorHAnsi"/>
          <w:sz w:val="24"/>
          <w:szCs w:val="24"/>
          <w:lang w:val="en-GB"/>
        </w:rPr>
        <w:fldChar w:fldCharType="end"/>
      </w:r>
      <w:r w:rsidRPr="00435924">
        <w:rPr>
          <w:rFonts w:cstheme="minorHAnsi"/>
          <w:sz w:val="24"/>
          <w:szCs w:val="24"/>
          <w:lang w:val="en-GB" w:bidi="en-US"/>
        </w:rPr>
        <w:t>. In Table 1, few previous works of the printed sensors are compiled in terms of key materials, printing method, working principle and measurement range and values. Every sensor manufacturing, material selection and the measurement range are varied and depends on to the corresponding application.</w:t>
      </w:r>
    </w:p>
    <w:p w14:paraId="2CB84BBA" w14:textId="77777777" w:rsidR="00435924" w:rsidRPr="00435924" w:rsidRDefault="00435924" w:rsidP="00435924">
      <w:pPr>
        <w:jc w:val="both"/>
        <w:rPr>
          <w:rFonts w:cstheme="minorHAnsi"/>
          <w:sz w:val="24"/>
          <w:szCs w:val="24"/>
          <w:lang w:val="en-GB" w:bidi="en-US"/>
        </w:rPr>
      </w:pPr>
    </w:p>
    <w:p w14:paraId="353DEB13"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US"/>
        </w:rPr>
        <w:drawing>
          <wp:inline distT="0" distB="0" distL="0" distR="0" wp14:anchorId="2827B7E6" wp14:editId="16C6BC36">
            <wp:extent cx="6645910" cy="1955957"/>
            <wp:effectExtent l="0" t="0" r="2540" b="6350"/>
            <wp:docPr id="5" name="Picture 5" descr="https://ars.els-cdn.com/content/image/1-s2.0-S2542529317301001-g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rs.els-cdn.com/content/image/1-s2.0-S2542529317301001-gr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1955957"/>
                    </a:xfrm>
                    <a:prstGeom prst="rect">
                      <a:avLst/>
                    </a:prstGeom>
                    <a:noFill/>
                    <a:ln>
                      <a:noFill/>
                    </a:ln>
                  </pic:spPr>
                </pic:pic>
              </a:graphicData>
            </a:graphic>
          </wp:inline>
        </w:drawing>
      </w:r>
    </w:p>
    <w:p w14:paraId="236FFCD7" w14:textId="77777777" w:rsidR="00435924" w:rsidRPr="00435924" w:rsidRDefault="00435924" w:rsidP="00435924">
      <w:pPr>
        <w:jc w:val="both"/>
        <w:rPr>
          <w:rFonts w:cstheme="minorHAnsi"/>
          <w:sz w:val="24"/>
          <w:szCs w:val="24"/>
          <w:lang w:val="en-GB" w:bidi="en-US"/>
        </w:rPr>
      </w:pPr>
      <w:r w:rsidRPr="00435924">
        <w:rPr>
          <w:rFonts w:cstheme="minorHAnsi"/>
          <w:b/>
          <w:sz w:val="24"/>
          <w:szCs w:val="24"/>
          <w:lang w:val="en-GB" w:bidi="en-US"/>
        </w:rPr>
        <w:t xml:space="preserve">Figure </w:t>
      </w:r>
      <w:r w:rsidRPr="00435924">
        <w:rPr>
          <w:rFonts w:cstheme="minorHAnsi"/>
          <w:b/>
          <w:sz w:val="24"/>
          <w:szCs w:val="24"/>
          <w:lang w:val="en-GB" w:bidi="en-US"/>
        </w:rPr>
        <w:fldChar w:fldCharType="begin"/>
      </w:r>
      <w:r w:rsidRPr="00435924">
        <w:rPr>
          <w:rFonts w:cstheme="minorHAnsi"/>
          <w:b/>
          <w:sz w:val="24"/>
          <w:szCs w:val="24"/>
          <w:lang w:val="en-GB" w:bidi="en-US"/>
        </w:rPr>
        <w:instrText xml:space="preserve"> SEQ Figure \* ARABIC </w:instrText>
      </w:r>
      <w:r w:rsidRPr="00435924">
        <w:rPr>
          <w:rFonts w:cstheme="minorHAnsi"/>
          <w:b/>
          <w:sz w:val="24"/>
          <w:szCs w:val="24"/>
          <w:lang w:val="en-GB" w:bidi="en-US"/>
        </w:rPr>
        <w:fldChar w:fldCharType="separate"/>
      </w:r>
      <w:r w:rsidRPr="00435924">
        <w:rPr>
          <w:rFonts w:cstheme="minorHAnsi"/>
          <w:b/>
          <w:sz w:val="24"/>
          <w:szCs w:val="24"/>
          <w:lang w:val="en-GB" w:bidi="en-US"/>
        </w:rPr>
        <w:t>1</w:t>
      </w:r>
      <w:r w:rsidRPr="00435924">
        <w:rPr>
          <w:rFonts w:cstheme="minorHAnsi"/>
          <w:sz w:val="24"/>
          <w:szCs w:val="24"/>
          <w:lang w:val="en-GB"/>
        </w:rPr>
        <w:fldChar w:fldCharType="end"/>
      </w:r>
      <w:r w:rsidRPr="00435924">
        <w:rPr>
          <w:rFonts w:cstheme="minorHAnsi"/>
          <w:b/>
          <w:sz w:val="24"/>
          <w:szCs w:val="24"/>
          <w:lang w:val="en-GB" w:bidi="en-US"/>
        </w:rPr>
        <w:t xml:space="preserve">. </w:t>
      </w:r>
      <w:r w:rsidRPr="00435924">
        <w:rPr>
          <w:rFonts w:cstheme="minorHAnsi"/>
          <w:sz w:val="24"/>
          <w:szCs w:val="24"/>
          <w:lang w:val="en-GB" w:bidi="en-US"/>
        </w:rPr>
        <w:t xml:space="preserve">Four major transduction mechanisms – (a) piezoresistive (b) capacitive (c) piezoelectric (d) triboelectric. Taken from </w:t>
      </w:r>
      <w:r w:rsidRPr="00435924">
        <w:rPr>
          <w:rFonts w:cstheme="minorHAnsi"/>
          <w:sz w:val="24"/>
          <w:szCs w:val="24"/>
          <w:lang w:val="en-GB" w:bidi="en-US"/>
        </w:rPr>
        <w:fldChar w:fldCharType="begin" w:fldLock="1"/>
      </w:r>
      <w:r w:rsidRPr="00435924">
        <w:rPr>
          <w:rFonts w:cstheme="minorHAnsi"/>
          <w:sz w:val="24"/>
          <w:szCs w:val="24"/>
          <w:lang w:val="en-GB" w:bidi="en-US"/>
        </w:rPr>
        <w:instrText>ADDIN CSL_CITATION {"citationItems":[{"id":"ITEM-1","itemData":{"ISSN":"0924-4247","author":[{"dropping-particle":"","family":"Tiwana","given":"Mohsin I","non-dropping-particle":"","parse-names":false,"suffix":""},{"dropping-particle":"","family":"Redmond","given":"Stephen J","non-dropping-particle":"","parse-names":false,"suffix":""},{"dropping-particle":"","family":"Lovell","given":"Nigel H","non-dropping-particle":"","parse-names":false,"suffix":""}],"container-title":"Sensors and Actuators A: physical","id":"ITEM-1","issued":{"date-parts":[["2012"]]},"page":"17-31","publisher":"Elsevier","title":"A review of tactile sensing technologies with applications in biomedical engineering","type":"article-journal","volume":"179"},"uris":["http://www.mendeley.com/documents/?uuid=0770c822-6a94-4394-bf97-8dd7e897a42a"]}],"mendeley":{"formattedCitation":"[24]","plainTextFormattedCitation":"[24]","previouslyFormattedCitation":"[24]"},"properties":{"noteIndex":0},"schema":"https://github.com/citation-style-language/schema/raw/master/csl-citation.json"}</w:instrText>
      </w:r>
      <w:r w:rsidRPr="00435924">
        <w:rPr>
          <w:rFonts w:cstheme="minorHAnsi"/>
          <w:sz w:val="24"/>
          <w:szCs w:val="24"/>
          <w:lang w:val="en-GB" w:bidi="en-US"/>
        </w:rPr>
        <w:fldChar w:fldCharType="separate"/>
      </w:r>
      <w:r w:rsidRPr="00435924">
        <w:rPr>
          <w:rFonts w:cstheme="minorHAnsi"/>
          <w:sz w:val="24"/>
          <w:szCs w:val="24"/>
          <w:lang w:val="en-GB" w:bidi="en-US"/>
        </w:rPr>
        <w:t>[24]</w:t>
      </w:r>
      <w:r w:rsidRPr="00435924">
        <w:rPr>
          <w:rFonts w:cstheme="minorHAnsi"/>
          <w:sz w:val="24"/>
          <w:szCs w:val="24"/>
          <w:lang w:val="en-GB"/>
        </w:rPr>
        <w:fldChar w:fldCharType="end"/>
      </w:r>
      <w:r w:rsidRPr="00435924">
        <w:rPr>
          <w:rFonts w:cstheme="minorHAnsi"/>
          <w:sz w:val="24"/>
          <w:szCs w:val="24"/>
          <w:lang w:val="en-GB" w:bidi="en-US"/>
        </w:rPr>
        <w:t>.</w:t>
      </w:r>
    </w:p>
    <w:p w14:paraId="1A437BC8" w14:textId="77777777" w:rsidR="00435924" w:rsidRPr="00435924" w:rsidRDefault="00435924" w:rsidP="00435924">
      <w:pPr>
        <w:jc w:val="both"/>
        <w:rPr>
          <w:rFonts w:cstheme="minorHAnsi"/>
          <w:sz w:val="24"/>
          <w:szCs w:val="24"/>
          <w:lang w:val="en-GB" w:bidi="en-US"/>
        </w:rPr>
      </w:pPr>
    </w:p>
    <w:p w14:paraId="29F0598F" w14:textId="77777777" w:rsidR="00435924" w:rsidRPr="00435924" w:rsidRDefault="00435924" w:rsidP="00435924">
      <w:pPr>
        <w:jc w:val="both"/>
        <w:rPr>
          <w:rFonts w:cstheme="minorHAnsi"/>
          <w:sz w:val="24"/>
          <w:szCs w:val="24"/>
          <w:lang w:val="en-GB" w:bidi="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4"/>
        <w:gridCol w:w="2047"/>
        <w:gridCol w:w="1726"/>
        <w:gridCol w:w="1220"/>
        <w:gridCol w:w="2495"/>
        <w:gridCol w:w="607"/>
      </w:tblGrid>
      <w:tr w:rsidR="00167707" w:rsidRPr="00435924" w14:paraId="43853E4B" w14:textId="77777777" w:rsidTr="006320DE">
        <w:trPr>
          <w:trHeight w:val="461"/>
          <w:jc w:val="center"/>
        </w:trPr>
        <w:tc>
          <w:tcPr>
            <w:tcW w:w="1271" w:type="dxa"/>
            <w:tcBorders>
              <w:top w:val="single" w:sz="4" w:space="0" w:color="auto"/>
              <w:bottom w:val="single" w:sz="4" w:space="0" w:color="auto"/>
            </w:tcBorders>
            <w:shd w:val="clear" w:color="auto" w:fill="FFFFFF" w:themeFill="background1"/>
            <w:vAlign w:val="center"/>
            <w:hideMark/>
          </w:tcPr>
          <w:p w14:paraId="04A89BBE" w14:textId="77777777" w:rsidR="00435924" w:rsidRPr="00435924" w:rsidRDefault="00435924" w:rsidP="00435924">
            <w:pPr>
              <w:spacing w:after="160" w:line="259" w:lineRule="auto"/>
              <w:jc w:val="both"/>
              <w:rPr>
                <w:rFonts w:cstheme="minorHAnsi"/>
                <w:b/>
                <w:sz w:val="24"/>
                <w:szCs w:val="24"/>
                <w:lang w:bidi="en-US"/>
              </w:rPr>
            </w:pPr>
            <w:proofErr w:type="spellStart"/>
            <w:r w:rsidRPr="00435924">
              <w:rPr>
                <w:rFonts w:cstheme="minorHAnsi"/>
                <w:b/>
                <w:sz w:val="24"/>
                <w:szCs w:val="24"/>
                <w:lang w:bidi="en-US"/>
              </w:rPr>
              <w:t>Authors</w:t>
            </w:r>
            <w:proofErr w:type="spellEnd"/>
          </w:p>
        </w:tc>
        <w:tc>
          <w:tcPr>
            <w:tcW w:w="2268" w:type="dxa"/>
            <w:tcBorders>
              <w:top w:val="single" w:sz="4" w:space="0" w:color="auto"/>
              <w:bottom w:val="single" w:sz="4" w:space="0" w:color="auto"/>
            </w:tcBorders>
            <w:shd w:val="clear" w:color="auto" w:fill="FFFFFF" w:themeFill="background1"/>
            <w:vAlign w:val="center"/>
            <w:hideMark/>
          </w:tcPr>
          <w:p w14:paraId="536B84DD" w14:textId="77777777" w:rsidR="00435924" w:rsidRPr="00435924" w:rsidRDefault="00435924" w:rsidP="00435924">
            <w:pPr>
              <w:spacing w:after="160" w:line="259" w:lineRule="auto"/>
              <w:jc w:val="both"/>
              <w:rPr>
                <w:rFonts w:cstheme="minorHAnsi"/>
                <w:b/>
                <w:sz w:val="24"/>
                <w:szCs w:val="24"/>
                <w:lang w:bidi="en-US"/>
              </w:rPr>
            </w:pPr>
            <w:proofErr w:type="spellStart"/>
            <w:r w:rsidRPr="00435924">
              <w:rPr>
                <w:rFonts w:cstheme="minorHAnsi"/>
                <w:b/>
                <w:sz w:val="24"/>
                <w:szCs w:val="24"/>
                <w:lang w:bidi="en-US"/>
              </w:rPr>
              <w:t>Materials</w:t>
            </w:r>
            <w:proofErr w:type="spellEnd"/>
            <w:r w:rsidRPr="00435924">
              <w:rPr>
                <w:rFonts w:cstheme="minorHAnsi"/>
                <w:b/>
                <w:sz w:val="24"/>
                <w:szCs w:val="24"/>
                <w:lang w:bidi="en-US"/>
              </w:rPr>
              <w:t xml:space="preserve"> </w:t>
            </w:r>
            <w:proofErr w:type="spellStart"/>
            <w:r w:rsidRPr="00435924">
              <w:rPr>
                <w:rFonts w:cstheme="minorHAnsi"/>
                <w:b/>
                <w:sz w:val="24"/>
                <w:szCs w:val="24"/>
                <w:lang w:bidi="en-US"/>
              </w:rPr>
              <w:t>Used</w:t>
            </w:r>
            <w:proofErr w:type="spellEnd"/>
          </w:p>
        </w:tc>
        <w:tc>
          <w:tcPr>
            <w:tcW w:w="1843" w:type="dxa"/>
            <w:tcBorders>
              <w:top w:val="single" w:sz="4" w:space="0" w:color="auto"/>
              <w:bottom w:val="single" w:sz="4" w:space="0" w:color="auto"/>
            </w:tcBorders>
            <w:shd w:val="clear" w:color="auto" w:fill="FFFFFF" w:themeFill="background1"/>
          </w:tcPr>
          <w:p w14:paraId="5ED4FF01" w14:textId="77777777" w:rsidR="00435924" w:rsidRPr="00435924" w:rsidRDefault="00435924" w:rsidP="00435924">
            <w:pPr>
              <w:spacing w:after="160" w:line="259" w:lineRule="auto"/>
              <w:jc w:val="both"/>
              <w:rPr>
                <w:rFonts w:cstheme="minorHAnsi"/>
                <w:b/>
                <w:sz w:val="24"/>
                <w:szCs w:val="24"/>
                <w:lang w:bidi="en-US"/>
              </w:rPr>
            </w:pPr>
            <w:r w:rsidRPr="00435924">
              <w:rPr>
                <w:rFonts w:cstheme="minorHAnsi"/>
                <w:b/>
                <w:sz w:val="24"/>
                <w:szCs w:val="24"/>
                <w:lang w:bidi="en-US"/>
              </w:rPr>
              <w:t xml:space="preserve">Printing/ </w:t>
            </w:r>
          </w:p>
          <w:p w14:paraId="2C47B8B5" w14:textId="77777777" w:rsidR="00435924" w:rsidRPr="00435924" w:rsidRDefault="00435924" w:rsidP="00435924">
            <w:pPr>
              <w:spacing w:after="160" w:line="259" w:lineRule="auto"/>
              <w:jc w:val="both"/>
              <w:rPr>
                <w:rFonts w:cstheme="minorHAnsi"/>
                <w:b/>
                <w:sz w:val="24"/>
                <w:szCs w:val="24"/>
                <w:lang w:bidi="en-US"/>
              </w:rPr>
            </w:pPr>
            <w:proofErr w:type="spellStart"/>
            <w:r w:rsidRPr="00435924">
              <w:rPr>
                <w:rFonts w:cstheme="minorHAnsi"/>
                <w:b/>
                <w:sz w:val="24"/>
                <w:szCs w:val="24"/>
                <w:lang w:bidi="en-US"/>
              </w:rPr>
              <w:t>Production</w:t>
            </w:r>
            <w:proofErr w:type="spellEnd"/>
            <w:r w:rsidRPr="00435924">
              <w:rPr>
                <w:rFonts w:cstheme="minorHAnsi"/>
                <w:b/>
                <w:sz w:val="24"/>
                <w:szCs w:val="24"/>
                <w:lang w:bidi="en-US"/>
              </w:rPr>
              <w:t xml:space="preserve"> Method</w:t>
            </w:r>
          </w:p>
        </w:tc>
        <w:tc>
          <w:tcPr>
            <w:tcW w:w="1134" w:type="dxa"/>
            <w:tcBorders>
              <w:top w:val="single" w:sz="4" w:space="0" w:color="auto"/>
              <w:bottom w:val="single" w:sz="4" w:space="0" w:color="auto"/>
            </w:tcBorders>
            <w:shd w:val="clear" w:color="auto" w:fill="FFFFFF" w:themeFill="background1"/>
          </w:tcPr>
          <w:p w14:paraId="5685CE72" w14:textId="77777777" w:rsidR="00435924" w:rsidRPr="00435924" w:rsidRDefault="00435924" w:rsidP="00435924">
            <w:pPr>
              <w:spacing w:after="160" w:line="259" w:lineRule="auto"/>
              <w:jc w:val="both"/>
              <w:rPr>
                <w:rFonts w:cstheme="minorHAnsi"/>
                <w:b/>
                <w:sz w:val="24"/>
                <w:szCs w:val="24"/>
                <w:lang w:bidi="en-US"/>
              </w:rPr>
            </w:pPr>
            <w:proofErr w:type="spellStart"/>
            <w:r w:rsidRPr="00435924">
              <w:rPr>
                <w:rFonts w:cstheme="minorHAnsi"/>
                <w:b/>
                <w:sz w:val="24"/>
                <w:szCs w:val="24"/>
                <w:lang w:bidi="en-US"/>
              </w:rPr>
              <w:t>Working</w:t>
            </w:r>
            <w:proofErr w:type="spellEnd"/>
            <w:r w:rsidRPr="00435924">
              <w:rPr>
                <w:rFonts w:cstheme="minorHAnsi"/>
                <w:b/>
                <w:sz w:val="24"/>
                <w:szCs w:val="24"/>
                <w:lang w:bidi="en-US"/>
              </w:rPr>
              <w:t xml:space="preserve"> </w:t>
            </w:r>
            <w:proofErr w:type="spellStart"/>
            <w:r w:rsidRPr="00435924">
              <w:rPr>
                <w:rFonts w:cstheme="minorHAnsi"/>
                <w:b/>
                <w:sz w:val="24"/>
                <w:szCs w:val="24"/>
                <w:lang w:bidi="en-US"/>
              </w:rPr>
              <w:t>Principle</w:t>
            </w:r>
            <w:proofErr w:type="spellEnd"/>
          </w:p>
        </w:tc>
        <w:tc>
          <w:tcPr>
            <w:tcW w:w="2835" w:type="dxa"/>
            <w:tcBorders>
              <w:top w:val="single" w:sz="4" w:space="0" w:color="auto"/>
              <w:bottom w:val="single" w:sz="4" w:space="0" w:color="auto"/>
            </w:tcBorders>
            <w:shd w:val="clear" w:color="auto" w:fill="FFFFFF" w:themeFill="background1"/>
          </w:tcPr>
          <w:p w14:paraId="664DCB52" w14:textId="77777777" w:rsidR="00435924" w:rsidRPr="00435924" w:rsidRDefault="00435924" w:rsidP="00435924">
            <w:pPr>
              <w:spacing w:after="160" w:line="259" w:lineRule="auto"/>
              <w:jc w:val="both"/>
              <w:rPr>
                <w:rFonts w:cstheme="minorHAnsi"/>
                <w:b/>
                <w:sz w:val="24"/>
                <w:szCs w:val="24"/>
                <w:lang w:bidi="en-US"/>
              </w:rPr>
            </w:pPr>
            <w:r w:rsidRPr="00435924">
              <w:rPr>
                <w:rFonts w:cstheme="minorHAnsi"/>
                <w:b/>
                <w:sz w:val="24"/>
                <w:szCs w:val="24"/>
                <w:lang w:bidi="en-US"/>
              </w:rPr>
              <w:t xml:space="preserve">Range </w:t>
            </w:r>
            <w:proofErr w:type="spellStart"/>
            <w:r w:rsidRPr="00435924">
              <w:rPr>
                <w:rFonts w:cstheme="minorHAnsi"/>
                <w:b/>
                <w:sz w:val="24"/>
                <w:szCs w:val="24"/>
                <w:lang w:bidi="en-US"/>
              </w:rPr>
              <w:t>values</w:t>
            </w:r>
            <w:proofErr w:type="spellEnd"/>
            <w:r w:rsidRPr="00435924">
              <w:rPr>
                <w:rFonts w:cstheme="minorHAnsi"/>
                <w:b/>
                <w:sz w:val="24"/>
                <w:szCs w:val="24"/>
                <w:lang w:bidi="en-US"/>
              </w:rPr>
              <w:t>/</w:t>
            </w:r>
          </w:p>
          <w:p w14:paraId="517DF5CF" w14:textId="77777777" w:rsidR="00435924" w:rsidRPr="00435924" w:rsidRDefault="00435924" w:rsidP="00435924">
            <w:pPr>
              <w:spacing w:after="160" w:line="259" w:lineRule="auto"/>
              <w:jc w:val="both"/>
              <w:rPr>
                <w:rFonts w:cstheme="minorHAnsi"/>
                <w:b/>
                <w:sz w:val="24"/>
                <w:szCs w:val="24"/>
                <w:lang w:bidi="en-US"/>
              </w:rPr>
            </w:pPr>
            <w:r w:rsidRPr="00435924">
              <w:rPr>
                <w:rFonts w:cstheme="minorHAnsi"/>
                <w:b/>
                <w:sz w:val="24"/>
                <w:szCs w:val="24"/>
                <w:lang w:bidi="en-US"/>
              </w:rPr>
              <w:t>Output</w:t>
            </w:r>
          </w:p>
        </w:tc>
        <w:tc>
          <w:tcPr>
            <w:tcW w:w="567" w:type="dxa"/>
            <w:tcBorders>
              <w:top w:val="single" w:sz="4" w:space="0" w:color="auto"/>
              <w:bottom w:val="single" w:sz="4" w:space="0" w:color="auto"/>
            </w:tcBorders>
            <w:shd w:val="clear" w:color="auto" w:fill="FFFFFF" w:themeFill="background1"/>
          </w:tcPr>
          <w:p w14:paraId="684BEB0D" w14:textId="77777777" w:rsidR="00435924" w:rsidRPr="00435924" w:rsidRDefault="00435924" w:rsidP="00435924">
            <w:pPr>
              <w:spacing w:after="160" w:line="259" w:lineRule="auto"/>
              <w:jc w:val="both"/>
              <w:rPr>
                <w:rFonts w:cstheme="minorHAnsi"/>
                <w:b/>
                <w:sz w:val="24"/>
                <w:szCs w:val="24"/>
                <w:lang w:bidi="en-US"/>
              </w:rPr>
            </w:pPr>
            <w:r w:rsidRPr="00435924">
              <w:rPr>
                <w:rFonts w:cstheme="minorHAnsi"/>
                <w:b/>
                <w:sz w:val="24"/>
                <w:szCs w:val="24"/>
                <w:lang w:bidi="en-US"/>
              </w:rPr>
              <w:t>Ref</w:t>
            </w:r>
          </w:p>
        </w:tc>
      </w:tr>
      <w:tr w:rsidR="00167707" w:rsidRPr="00435924" w14:paraId="2BBCB87B" w14:textId="77777777" w:rsidTr="006320DE">
        <w:trPr>
          <w:trHeight w:val="270"/>
          <w:jc w:val="center"/>
        </w:trPr>
        <w:tc>
          <w:tcPr>
            <w:tcW w:w="1271" w:type="dxa"/>
            <w:tcBorders>
              <w:top w:val="single" w:sz="4" w:space="0" w:color="auto"/>
            </w:tcBorders>
          </w:tcPr>
          <w:p w14:paraId="69B3A4A7"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Polzinger</w:t>
            </w:r>
            <w:proofErr w:type="spellEnd"/>
          </w:p>
        </w:tc>
        <w:tc>
          <w:tcPr>
            <w:tcW w:w="2268" w:type="dxa"/>
            <w:tcBorders>
              <w:top w:val="single" w:sz="4" w:space="0" w:color="auto"/>
            </w:tcBorders>
          </w:tcPr>
          <w:p w14:paraId="2BC0799B"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val="en-US" w:bidi="en-US"/>
              </w:rPr>
              <w:t>Conductive: Silver</w:t>
            </w:r>
          </w:p>
          <w:p w14:paraId="1205E81B"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val="en-US" w:bidi="en-US"/>
              </w:rPr>
              <w:t>Sensing: Polymer ink</w:t>
            </w:r>
          </w:p>
          <w:p w14:paraId="07A62183"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val="en-US" w:bidi="en-US"/>
              </w:rPr>
              <w:t>UV curing insulator</w:t>
            </w:r>
          </w:p>
          <w:p w14:paraId="0B605FEE"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Substrate</w:t>
            </w:r>
            <w:proofErr w:type="spellEnd"/>
            <w:r w:rsidRPr="00435924">
              <w:rPr>
                <w:rFonts w:cstheme="minorHAnsi"/>
                <w:sz w:val="24"/>
                <w:szCs w:val="24"/>
                <w:lang w:bidi="en-US"/>
              </w:rPr>
              <w:t>: PBT</w:t>
            </w:r>
          </w:p>
        </w:tc>
        <w:tc>
          <w:tcPr>
            <w:tcW w:w="1843" w:type="dxa"/>
            <w:tcBorders>
              <w:top w:val="single" w:sz="4" w:space="0" w:color="auto"/>
            </w:tcBorders>
          </w:tcPr>
          <w:p w14:paraId="0B4CEFED"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Inkjet</w:t>
            </w:r>
            <w:proofErr w:type="spellEnd"/>
          </w:p>
          <w:p w14:paraId="219D0EFF"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Aerosol Jet</w:t>
            </w:r>
          </w:p>
        </w:tc>
        <w:tc>
          <w:tcPr>
            <w:tcW w:w="1134" w:type="dxa"/>
            <w:tcBorders>
              <w:top w:val="single" w:sz="4" w:space="0" w:color="auto"/>
            </w:tcBorders>
          </w:tcPr>
          <w:p w14:paraId="21551372"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Capacitive</w:t>
            </w:r>
            <w:proofErr w:type="spellEnd"/>
          </w:p>
        </w:tc>
        <w:tc>
          <w:tcPr>
            <w:tcW w:w="2835" w:type="dxa"/>
            <w:tcBorders>
              <w:top w:val="single" w:sz="4" w:space="0" w:color="auto"/>
            </w:tcBorders>
          </w:tcPr>
          <w:p w14:paraId="57D7C8D7" w14:textId="77777777" w:rsidR="00435924" w:rsidRPr="00435924" w:rsidRDefault="00435924" w:rsidP="00435924">
            <w:pPr>
              <w:spacing w:after="160" w:line="259" w:lineRule="auto"/>
              <w:jc w:val="both"/>
              <w:rPr>
                <w:rFonts w:cstheme="minorHAnsi"/>
                <w:sz w:val="24"/>
                <w:szCs w:val="24"/>
                <w:lang w:bidi="en-US"/>
              </w:rPr>
            </w:pPr>
          </w:p>
        </w:tc>
        <w:tc>
          <w:tcPr>
            <w:tcW w:w="567" w:type="dxa"/>
            <w:tcBorders>
              <w:top w:val="single" w:sz="4" w:space="0" w:color="auto"/>
            </w:tcBorders>
          </w:tcPr>
          <w:p w14:paraId="0C40C470"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fldChar w:fldCharType="begin" w:fldLock="1"/>
            </w:r>
            <w:r w:rsidRPr="00435924">
              <w:rPr>
                <w:rFonts w:cstheme="minorHAnsi"/>
                <w:sz w:val="24"/>
                <w:szCs w:val="24"/>
                <w:lang w:bidi="en-US"/>
              </w:rPr>
              <w:instrText>ADDIN CSL_CITATION {"citationItems":[{"id":"ITEM-1","itemData":{"author":[{"dropping-particle":"","family":"Polzinger","given":"B","non-dropping-particle":"","parse-names":false,"suffix":""},{"dropping-particle":"","family":"Keck","given":"J","non-dropping-particle":"","parse-names":false,"suffix":""},{"dropping-particle":"","family":"Matic","given":"V","non-dropping-particle":"","parse-names":false,"suffix":""},{"dropping-particle":"","family":"Eberhardt","given":"W","non-dropping-particle":"","parse-names":false,"suffix":""},{"dropping-particle":"","family":"Kück","given":"H","non-dropping-particle":"","parse-names":false,"suffix":""}],"container-title":"Proceedings SENSOR 2015","id":"ITEM-1","issued":{"date-parts":[["2015"]]},"page":"566-569","title":"D4. 1-Inkjet and Aerosol Jet® Printed Sensors on 2D and 3D Substrates","type":"article-journal"},"uris":["http://www.mendeley.com/documents/?uuid=3b724387-76af-436f-babc-7d20b13e840b"]}],"mendeley":{"formattedCitation":"[25]","plainTextFormattedCitation":"[25]","previouslyFormattedCitation":"[25]"},"properties":{"noteIndex":0},"schema":"https://github.com/citation-style-language/schema/raw/master/csl-citation.json"}</w:instrText>
            </w:r>
            <w:r w:rsidRPr="00435924">
              <w:rPr>
                <w:rFonts w:cstheme="minorHAnsi"/>
                <w:sz w:val="24"/>
                <w:szCs w:val="24"/>
                <w:lang w:bidi="en-US"/>
              </w:rPr>
              <w:fldChar w:fldCharType="separate"/>
            </w:r>
            <w:r w:rsidRPr="00435924">
              <w:rPr>
                <w:rFonts w:cstheme="minorHAnsi"/>
                <w:sz w:val="24"/>
                <w:szCs w:val="24"/>
                <w:lang w:bidi="en-US"/>
              </w:rPr>
              <w:t>[25]</w:t>
            </w:r>
            <w:r w:rsidRPr="00435924">
              <w:rPr>
                <w:rFonts w:cstheme="minorHAnsi"/>
                <w:sz w:val="24"/>
                <w:szCs w:val="24"/>
              </w:rPr>
              <w:fldChar w:fldCharType="end"/>
            </w:r>
          </w:p>
        </w:tc>
      </w:tr>
      <w:tr w:rsidR="00167707" w:rsidRPr="00435924" w14:paraId="5B935FD3" w14:textId="77777777" w:rsidTr="006320DE">
        <w:trPr>
          <w:trHeight w:val="49"/>
          <w:jc w:val="center"/>
        </w:trPr>
        <w:tc>
          <w:tcPr>
            <w:tcW w:w="1271" w:type="dxa"/>
          </w:tcPr>
          <w:p w14:paraId="01FE1E94"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Rajala</w:t>
            </w:r>
            <w:proofErr w:type="spellEnd"/>
          </w:p>
        </w:tc>
        <w:tc>
          <w:tcPr>
            <w:tcW w:w="2268" w:type="dxa"/>
          </w:tcPr>
          <w:p w14:paraId="0CE7C9B8"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val="en-US" w:bidi="en-US"/>
              </w:rPr>
              <w:t>Conductive: Silver</w:t>
            </w:r>
          </w:p>
          <w:p w14:paraId="333242EE"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val="en-US" w:bidi="en-US"/>
              </w:rPr>
              <w:t>Sensing:  PVDF-</w:t>
            </w:r>
            <w:proofErr w:type="spellStart"/>
            <w:r w:rsidRPr="00435924">
              <w:rPr>
                <w:rFonts w:cstheme="minorHAnsi"/>
                <w:sz w:val="24"/>
                <w:szCs w:val="24"/>
                <w:lang w:val="en-US" w:bidi="en-US"/>
              </w:rPr>
              <w:t>TrFE</w:t>
            </w:r>
            <w:proofErr w:type="spellEnd"/>
          </w:p>
          <w:p w14:paraId="2A3E7FF1"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val="en-US" w:bidi="en-US"/>
              </w:rPr>
              <w:t>Top layer: Silver</w:t>
            </w:r>
          </w:p>
          <w:p w14:paraId="3ABF02D3"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Substrate</w:t>
            </w:r>
            <w:proofErr w:type="spellEnd"/>
            <w:r w:rsidRPr="00435924">
              <w:rPr>
                <w:rFonts w:cstheme="minorHAnsi"/>
                <w:sz w:val="24"/>
                <w:szCs w:val="24"/>
                <w:lang w:bidi="en-US"/>
              </w:rPr>
              <w:t>: PET</w:t>
            </w:r>
          </w:p>
        </w:tc>
        <w:tc>
          <w:tcPr>
            <w:tcW w:w="1843" w:type="dxa"/>
          </w:tcPr>
          <w:p w14:paraId="4CDC38AC"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Screen</w:t>
            </w:r>
          </w:p>
        </w:tc>
        <w:tc>
          <w:tcPr>
            <w:tcW w:w="1134" w:type="dxa"/>
          </w:tcPr>
          <w:p w14:paraId="377702BD"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Piezo-electric</w:t>
            </w:r>
            <w:proofErr w:type="spellEnd"/>
          </w:p>
        </w:tc>
        <w:tc>
          <w:tcPr>
            <w:tcW w:w="2835" w:type="dxa"/>
          </w:tcPr>
          <w:p w14:paraId="6BB0E7D8" w14:textId="77777777" w:rsidR="00435924" w:rsidRPr="00435924" w:rsidRDefault="00435924" w:rsidP="00435924">
            <w:pPr>
              <w:spacing w:after="160" w:line="259" w:lineRule="auto"/>
              <w:jc w:val="both"/>
              <w:rPr>
                <w:rFonts w:cstheme="minorHAnsi"/>
                <w:sz w:val="24"/>
                <w:szCs w:val="24"/>
                <w:lang w:val="fr-FR" w:bidi="en-US"/>
              </w:rPr>
            </w:pPr>
            <w:r w:rsidRPr="00435924">
              <w:rPr>
                <w:rFonts w:cstheme="minorHAnsi"/>
                <w:sz w:val="24"/>
                <w:szCs w:val="24"/>
                <w:lang w:val="fr-FR" w:bidi="en-US"/>
              </w:rPr>
              <w:t>Normal mode:2pC/N</w:t>
            </w:r>
          </w:p>
          <w:p w14:paraId="7CBB4BD7" w14:textId="77777777" w:rsidR="00435924" w:rsidRPr="00435924" w:rsidRDefault="00435924" w:rsidP="00435924">
            <w:pPr>
              <w:spacing w:after="160" w:line="259" w:lineRule="auto"/>
              <w:jc w:val="both"/>
              <w:rPr>
                <w:rFonts w:cstheme="minorHAnsi"/>
                <w:sz w:val="24"/>
                <w:szCs w:val="24"/>
                <w:lang w:val="fr-FR" w:bidi="en-US"/>
              </w:rPr>
            </w:pPr>
            <w:r w:rsidRPr="00435924">
              <w:rPr>
                <w:rFonts w:cstheme="minorHAnsi"/>
                <w:sz w:val="24"/>
                <w:szCs w:val="24"/>
                <w:lang w:val="fr-FR" w:bidi="en-US"/>
              </w:rPr>
              <w:t xml:space="preserve">Bend mode: 200 </w:t>
            </w:r>
            <w:proofErr w:type="spellStart"/>
            <w:r w:rsidRPr="00435924">
              <w:rPr>
                <w:rFonts w:cstheme="minorHAnsi"/>
                <w:sz w:val="24"/>
                <w:szCs w:val="24"/>
                <w:lang w:val="fr-FR" w:bidi="en-US"/>
              </w:rPr>
              <w:t>nC</w:t>
            </w:r>
            <w:proofErr w:type="spellEnd"/>
            <w:r w:rsidRPr="00435924">
              <w:rPr>
                <w:rFonts w:cstheme="minorHAnsi"/>
                <w:sz w:val="24"/>
                <w:szCs w:val="24"/>
                <w:lang w:val="fr-FR" w:bidi="en-US"/>
              </w:rPr>
              <w:t>/N</w:t>
            </w:r>
          </w:p>
        </w:tc>
        <w:tc>
          <w:tcPr>
            <w:tcW w:w="567" w:type="dxa"/>
          </w:tcPr>
          <w:p w14:paraId="38597968"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fldChar w:fldCharType="begin" w:fldLock="1"/>
            </w:r>
            <w:r w:rsidRPr="00435924">
              <w:rPr>
                <w:rFonts w:cstheme="minorHAnsi"/>
                <w:sz w:val="24"/>
                <w:szCs w:val="24"/>
                <w:lang w:bidi="en-US"/>
              </w:rPr>
              <w:instrText>ADDIN CSL_CITATION {"citationItems":[{"id":"ITEM-1","itemData":{"ISSN":"2470-1343","author":[{"dropping-particle":"","family":"Rajala","given":"Satu","non-dropping-particle":"","parse-names":false,"suffix":""},{"dropping-particle":"","family":"Schouten","given":"Martijn","non-dropping-particle":"","parse-names":false,"suffix":""},{"dropping-particle":"","family":"Krijnen","given":"Gijs","non-dropping-particle":"","parse-names":false,"suffix":""},{"dropping-particle":"","family":"Tuukkanen","given":"Sampo","non-dropping-particle":"","parse-names":false,"suffix":""}],"container-title":"ACS omega","id":"ITEM-1","issue":"7","issued":{"date-parts":[["2018"]]},"page":"8067-8073","publisher":"ACS Publications","title":"High bending-mode sensitivity of printed piezoelectric poly (vinylidenefluoride-co-trifluoroethylene) sensors","type":"article-journal","volume":"3"},"uris":["http://www.mendeley.com/documents/?uuid=5fbf8833-f919-4090-904c-9d041bdc38a2"]}],"mendeley":{"formattedCitation":"[26]","plainTextFormattedCitation":"[26]","previouslyFormattedCitation":"[26]"},"properties":{"noteIndex":0},"schema":"https://github.com/citation-style-language/schema/raw/master/csl-citation.json"}</w:instrText>
            </w:r>
            <w:r w:rsidRPr="00435924">
              <w:rPr>
                <w:rFonts w:cstheme="minorHAnsi"/>
                <w:sz w:val="24"/>
                <w:szCs w:val="24"/>
                <w:lang w:bidi="en-US"/>
              </w:rPr>
              <w:fldChar w:fldCharType="separate"/>
            </w:r>
            <w:r w:rsidRPr="00435924">
              <w:rPr>
                <w:rFonts w:cstheme="minorHAnsi"/>
                <w:sz w:val="24"/>
                <w:szCs w:val="24"/>
                <w:lang w:bidi="en-US"/>
              </w:rPr>
              <w:t>[26]</w:t>
            </w:r>
            <w:r w:rsidRPr="00435924">
              <w:rPr>
                <w:rFonts w:cstheme="minorHAnsi"/>
                <w:sz w:val="24"/>
                <w:szCs w:val="24"/>
              </w:rPr>
              <w:fldChar w:fldCharType="end"/>
            </w:r>
          </w:p>
        </w:tc>
      </w:tr>
      <w:tr w:rsidR="00167707" w:rsidRPr="00435924" w14:paraId="22F6BFE3" w14:textId="77777777" w:rsidTr="006320DE">
        <w:trPr>
          <w:trHeight w:val="698"/>
          <w:jc w:val="center"/>
        </w:trPr>
        <w:tc>
          <w:tcPr>
            <w:tcW w:w="1271" w:type="dxa"/>
          </w:tcPr>
          <w:p w14:paraId="3FD001B6"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Ramalingame</w:t>
            </w:r>
            <w:proofErr w:type="spellEnd"/>
          </w:p>
        </w:tc>
        <w:tc>
          <w:tcPr>
            <w:tcW w:w="2268" w:type="dxa"/>
          </w:tcPr>
          <w:p w14:paraId="29DE77B7"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Conductive</w:t>
            </w:r>
            <w:proofErr w:type="spellEnd"/>
            <w:r w:rsidRPr="00435924">
              <w:rPr>
                <w:rFonts w:cstheme="minorHAnsi"/>
                <w:sz w:val="24"/>
                <w:szCs w:val="24"/>
                <w:lang w:bidi="en-US"/>
              </w:rPr>
              <w:t>: Silver</w:t>
            </w:r>
          </w:p>
          <w:p w14:paraId="56A35DBA"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Sensing</w:t>
            </w:r>
            <w:proofErr w:type="spellEnd"/>
            <w:r w:rsidRPr="00435924">
              <w:rPr>
                <w:rFonts w:cstheme="minorHAnsi"/>
                <w:sz w:val="24"/>
                <w:szCs w:val="24"/>
                <w:lang w:bidi="en-US"/>
              </w:rPr>
              <w:t xml:space="preserve">: PDMS + </w:t>
            </w:r>
            <w:proofErr w:type="spellStart"/>
            <w:r w:rsidRPr="00435924">
              <w:rPr>
                <w:rFonts w:cstheme="minorHAnsi"/>
                <w:sz w:val="24"/>
                <w:szCs w:val="24"/>
                <w:lang w:bidi="en-US"/>
              </w:rPr>
              <w:t>MWCNTs</w:t>
            </w:r>
            <w:proofErr w:type="spellEnd"/>
          </w:p>
          <w:p w14:paraId="544F95E4"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Substrate</w:t>
            </w:r>
            <w:proofErr w:type="spellEnd"/>
            <w:r w:rsidRPr="00435924">
              <w:rPr>
                <w:rFonts w:cstheme="minorHAnsi"/>
                <w:sz w:val="24"/>
                <w:szCs w:val="24"/>
                <w:lang w:bidi="en-US"/>
              </w:rPr>
              <w:t xml:space="preserve">: </w:t>
            </w:r>
            <w:proofErr w:type="spellStart"/>
            <w:r w:rsidRPr="00435924">
              <w:rPr>
                <w:rFonts w:cstheme="minorHAnsi"/>
                <w:sz w:val="24"/>
                <w:szCs w:val="24"/>
                <w:lang w:bidi="en-US"/>
              </w:rPr>
              <w:t>Kapton</w:t>
            </w:r>
            <w:proofErr w:type="spellEnd"/>
          </w:p>
        </w:tc>
        <w:tc>
          <w:tcPr>
            <w:tcW w:w="1843" w:type="dxa"/>
          </w:tcPr>
          <w:p w14:paraId="0C362632"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Inkjet</w:t>
            </w:r>
            <w:proofErr w:type="spellEnd"/>
          </w:p>
        </w:tc>
        <w:tc>
          <w:tcPr>
            <w:tcW w:w="1134" w:type="dxa"/>
          </w:tcPr>
          <w:p w14:paraId="146401E4"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Piezo-resistive</w:t>
            </w:r>
            <w:proofErr w:type="spellEnd"/>
          </w:p>
        </w:tc>
        <w:tc>
          <w:tcPr>
            <w:tcW w:w="2835" w:type="dxa"/>
          </w:tcPr>
          <w:p w14:paraId="5BA9445E"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 xml:space="preserve">Range: 2.5 </w:t>
            </w:r>
            <w:proofErr w:type="spellStart"/>
            <w:r w:rsidRPr="00435924">
              <w:rPr>
                <w:rFonts w:cstheme="minorHAnsi"/>
                <w:sz w:val="24"/>
                <w:szCs w:val="24"/>
                <w:lang w:bidi="en-US"/>
              </w:rPr>
              <w:t>to</w:t>
            </w:r>
            <w:proofErr w:type="spellEnd"/>
            <w:r w:rsidRPr="00435924">
              <w:rPr>
                <w:rFonts w:cstheme="minorHAnsi"/>
                <w:sz w:val="24"/>
                <w:szCs w:val="24"/>
                <w:lang w:bidi="en-US"/>
              </w:rPr>
              <w:t xml:space="preserve"> 640 kPa</w:t>
            </w:r>
          </w:p>
        </w:tc>
        <w:tc>
          <w:tcPr>
            <w:tcW w:w="567" w:type="dxa"/>
          </w:tcPr>
          <w:p w14:paraId="07B0C15D"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fldChar w:fldCharType="begin" w:fldLock="1"/>
            </w:r>
            <w:r w:rsidRPr="00435924">
              <w:rPr>
                <w:rFonts w:cstheme="minorHAnsi"/>
                <w:sz w:val="24"/>
                <w:szCs w:val="24"/>
                <w:lang w:bidi="en-US"/>
              </w:rPr>
              <w:instrText>ADDIN CSL_CITATION {"citationItems":[{"id":"ITEM-1","itemData":{"DOI":"10.5194/jsss-8-1-2019","ISSN":"2194878X","abstract":"&lt;p&gt;&lt;strong&gt;Abstract.&lt;/strong&gt; A highly flexible, piezoresistive sensor matrix based on a carbon nanotube (CNT) polymer composite is developed for pressure distribution measurement applications. With an overall height of about 400&lt;span class=\"thinspace\"&gt;&lt;/span&gt;&lt;span class=\"inline-formula\"&gt;µ&lt;/span&gt;m, the sensors can measure pressure directly, without any deformation elements, such as a cantilever or a deformation membrane. The measurement range is from 2.5 to 640&lt;span class=\"thinspace\"&gt;&lt;/span&gt;kPa. Both the position and the pressure of the applied load can be measured and visualized as a resistance change. The relative resistance measurement deviation of the data acquisition system is lower than 3&lt;span class=\"thinspace\"&gt;&lt;/span&gt;% for the resistance range of &lt;span class=\"inline-formula\"&gt;610Ω&lt;/span&gt; to 380&lt;span class=\"thinspace\"&gt;&lt;/span&gt;k&lt;span class=\"inline-formula\"&gt;Ω&lt;/span&gt;. This corresponds to a systematic deviation of pressure measurement of less than 3&lt;span class=\"thinspace\"&gt;&lt;/span&gt;% in the measurement range. Besides the measurement of pressure, different sizes of loads can be detected as well. The developed fast and compact measurement system allows dynamic pressure measurement, such as gait analysis when used in an insole application.&lt;/p&gt;","author":[{"dropping-particle":"","family":"Ramalingame","given":"Rajarajan","non-dropping-particle":"","parse-names":false,"suffix":""},{"dropping-particle":"","family":"Hu","given":"Zheng","non-dropping-particle":"","parse-names":false,"suffix":""},{"dropping-particle":"","family":"Gerlach","given":"Carina","non-dropping-particle":"","parse-names":false,"suffix":""},{"dropping-particle":"","family":"Rajendran","given":"Dhivakar","non-dropping-particle":"","parse-names":false,"suffix":""},{"dropping-particle":"","family":"Zubkova","given":"Tatiana","non-dropping-particle":"","parse-names":false,"suffix":""},{"dropping-particle":"","family":"Baumann","given":"Reinhard","non-dropping-particle":"","parse-names":false,"suffix":""},{"dropping-particle":"","family":"Kanoun","given":"Olfa","non-dropping-particle":"","parse-names":false,"suffix":""}],"container-title":"Journal of Sensors and Sensor Systems","id":"ITEM-1","issue":"1","issued":{"date-parts":[["2019"]]},"page":"1-7","title":"Flexible piezoresistive sensor matrix based on a carbon nanotube PDMS composite for dynamic pressure distribution measurement","type":"article-journal","volume":"8"},"uris":["http://www.mendeley.com/documents/?uuid=8d66d832-134a-43b3-83df-8c25c4aa06d3"]}],"mendeley":{"formattedCitation":"[27]","plainTextFormattedCitation":"[27]","previouslyFormattedCitation":"[27]"},"properties":{"noteIndex":0},"schema":"https://github.com/citation-style-language/schema/raw/master/csl-citation.json"}</w:instrText>
            </w:r>
            <w:r w:rsidRPr="00435924">
              <w:rPr>
                <w:rFonts w:cstheme="minorHAnsi"/>
                <w:sz w:val="24"/>
                <w:szCs w:val="24"/>
                <w:lang w:bidi="en-US"/>
              </w:rPr>
              <w:fldChar w:fldCharType="separate"/>
            </w:r>
            <w:r w:rsidRPr="00435924">
              <w:rPr>
                <w:rFonts w:cstheme="minorHAnsi"/>
                <w:sz w:val="24"/>
                <w:szCs w:val="24"/>
                <w:lang w:bidi="en-US"/>
              </w:rPr>
              <w:t>[27]</w:t>
            </w:r>
            <w:r w:rsidRPr="00435924">
              <w:rPr>
                <w:rFonts w:cstheme="minorHAnsi"/>
                <w:sz w:val="24"/>
                <w:szCs w:val="24"/>
              </w:rPr>
              <w:fldChar w:fldCharType="end"/>
            </w:r>
          </w:p>
        </w:tc>
      </w:tr>
      <w:tr w:rsidR="00167707" w:rsidRPr="00435924" w14:paraId="6F9ADEE2" w14:textId="77777777" w:rsidTr="006320DE">
        <w:trPr>
          <w:trHeight w:val="99"/>
          <w:jc w:val="center"/>
        </w:trPr>
        <w:tc>
          <w:tcPr>
            <w:tcW w:w="1271" w:type="dxa"/>
          </w:tcPr>
          <w:p w14:paraId="6F2C3CA8"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Ahmad</w:t>
            </w:r>
            <w:proofErr w:type="spellEnd"/>
          </w:p>
        </w:tc>
        <w:tc>
          <w:tcPr>
            <w:tcW w:w="2268" w:type="dxa"/>
          </w:tcPr>
          <w:p w14:paraId="0F1FE707"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val="en-US" w:bidi="en-US"/>
              </w:rPr>
              <w:t>Conductive: Silver</w:t>
            </w:r>
          </w:p>
          <w:p w14:paraId="55EEC3E5"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val="en-US" w:bidi="en-US"/>
              </w:rPr>
              <w:t xml:space="preserve">Sensing: Carbon black </w:t>
            </w:r>
          </w:p>
          <w:p w14:paraId="43DE058D"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val="en-US" w:bidi="en-US"/>
              </w:rPr>
              <w:t>Substrate: PET</w:t>
            </w:r>
          </w:p>
        </w:tc>
        <w:tc>
          <w:tcPr>
            <w:tcW w:w="1843" w:type="dxa"/>
          </w:tcPr>
          <w:p w14:paraId="3787D880"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Screen</w:t>
            </w:r>
          </w:p>
        </w:tc>
        <w:tc>
          <w:tcPr>
            <w:tcW w:w="1134" w:type="dxa"/>
          </w:tcPr>
          <w:p w14:paraId="71897E03"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Piezo-resistive</w:t>
            </w:r>
            <w:proofErr w:type="spellEnd"/>
          </w:p>
        </w:tc>
        <w:tc>
          <w:tcPr>
            <w:tcW w:w="2835" w:type="dxa"/>
          </w:tcPr>
          <w:p w14:paraId="42B43F49"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 xml:space="preserve">Range: 1 </w:t>
            </w:r>
            <w:proofErr w:type="spellStart"/>
            <w:r w:rsidRPr="00435924">
              <w:rPr>
                <w:rFonts w:cstheme="minorHAnsi"/>
                <w:sz w:val="24"/>
                <w:szCs w:val="24"/>
                <w:lang w:bidi="en-US"/>
              </w:rPr>
              <w:t>to</w:t>
            </w:r>
            <w:proofErr w:type="spellEnd"/>
            <w:r w:rsidRPr="00435924">
              <w:rPr>
                <w:rFonts w:cstheme="minorHAnsi"/>
                <w:sz w:val="24"/>
                <w:szCs w:val="24"/>
                <w:lang w:bidi="en-US"/>
              </w:rPr>
              <w:t xml:space="preserve"> 100 N</w:t>
            </w:r>
          </w:p>
        </w:tc>
        <w:tc>
          <w:tcPr>
            <w:tcW w:w="567" w:type="dxa"/>
          </w:tcPr>
          <w:p w14:paraId="17ECB9A6"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fldChar w:fldCharType="begin" w:fldLock="1"/>
            </w:r>
            <w:r w:rsidRPr="00435924">
              <w:rPr>
                <w:rFonts w:cstheme="minorHAnsi"/>
                <w:sz w:val="24"/>
                <w:szCs w:val="24"/>
                <w:lang w:bidi="en-US"/>
              </w:rPr>
              <w:instrText>ADDIN CSL_CITATION {"citationItems":[{"id":"ITEM-1","itemData":{"DOI":"10.1109/JSEN.2018.2885638","ISSN":"1530437X","abstract":"© 2001-2012 IEEE. Prolonged sitting inadequacies cause pressure ulcer to many individuals, especially to disadvantaged with reduced mobility. The measurement of distributed pressure and detection of irregular sitting postures is essential for preventing the risk of developing pressure ulcer. In this paper, a pressure sensing system capable of recognizing sitting postures by means of measuring interface pressure through printed pressure sensors is presented. A thin and flexible large area sensor is screen-printed using silver flake and carbon particle inks and comprises 16 sensing elements. For the evaluation of practical usability, the sensor characterization is carried out by conducting stability, repeatability, drift, and bending tests. The performance of the sensor is checked under varying environmental conditions. Sitting posture detection accuracy above 80 % is achieved using a classification algorithm for four different sitting postures. Pressure distribution is monitored at a scanning rate of 10 Hz. A low-power and small form factor of readout electronics enables a compact packaging inside the seat cushion. The presented sensor design targets smart wheelchairs, but it is extendable to much larger areas, for example, to be used in beds. The proposed sensing system would be of a great assistance for caregivers and health professionals.","author":[{"dropping-particle":"","family":"Ahmad","given":"Jawad","non-dropping-particle":"","parse-names":false,"suffix":""},{"dropping-particle":"","family":"Andersson","given":"Henrik","non-dropping-particle":"","parse-names":false,"suffix":""},{"dropping-particle":"","family":"Sidén","given":"Johan","non-dropping-particle":"","parse-names":false,"suffix":""}],"container-title":"IEEE Sensors Journal","id":"ITEM-1","issue":"6","issued":{"date-parts":[["2019"]]},"page":"2055-2063","title":"Screen-Printed Piezoresistive Sensors for Monitoring Pressure Distribution in Wheelchair","type":"article-journal","volume":"19"},"uris":["http://www.mendeley.com/documents/?uuid=39b907ff-2e21-4e0a-9811-10a695525845"]}],"mendeley":{"formattedCitation":"[28]","plainTextFormattedCitation":"[28]","previouslyFormattedCitation":"[29]"},"properties":{"noteIndex":0},"schema":"https://github.com/citation-style-language/schema/raw/master/csl-citation.json"}</w:instrText>
            </w:r>
            <w:r w:rsidRPr="00435924">
              <w:rPr>
                <w:rFonts w:cstheme="minorHAnsi"/>
                <w:sz w:val="24"/>
                <w:szCs w:val="24"/>
                <w:lang w:bidi="en-US"/>
              </w:rPr>
              <w:fldChar w:fldCharType="separate"/>
            </w:r>
            <w:r w:rsidRPr="00435924">
              <w:rPr>
                <w:rFonts w:cstheme="minorHAnsi"/>
                <w:sz w:val="24"/>
                <w:szCs w:val="24"/>
                <w:lang w:bidi="en-US"/>
              </w:rPr>
              <w:t>[28]</w:t>
            </w:r>
            <w:r w:rsidRPr="00435924">
              <w:rPr>
                <w:rFonts w:cstheme="minorHAnsi"/>
                <w:sz w:val="24"/>
                <w:szCs w:val="24"/>
              </w:rPr>
              <w:fldChar w:fldCharType="end"/>
            </w:r>
          </w:p>
        </w:tc>
      </w:tr>
      <w:tr w:rsidR="00167707" w:rsidRPr="00435924" w14:paraId="4B7558B8" w14:textId="77777777" w:rsidTr="006320DE">
        <w:trPr>
          <w:trHeight w:val="408"/>
          <w:jc w:val="center"/>
        </w:trPr>
        <w:tc>
          <w:tcPr>
            <w:tcW w:w="1271" w:type="dxa"/>
          </w:tcPr>
          <w:p w14:paraId="23656C2E"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Wang</w:t>
            </w:r>
          </w:p>
        </w:tc>
        <w:tc>
          <w:tcPr>
            <w:tcW w:w="2268" w:type="dxa"/>
          </w:tcPr>
          <w:p w14:paraId="04F3DFBB"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Conductive</w:t>
            </w:r>
            <w:proofErr w:type="spellEnd"/>
            <w:r w:rsidRPr="00435924">
              <w:rPr>
                <w:rFonts w:cstheme="minorHAnsi"/>
                <w:sz w:val="24"/>
                <w:szCs w:val="24"/>
                <w:lang w:bidi="en-US"/>
              </w:rPr>
              <w:t>:</w:t>
            </w:r>
          </w:p>
          <w:p w14:paraId="1ADAB332"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Sensing</w:t>
            </w:r>
            <w:proofErr w:type="spellEnd"/>
            <w:r w:rsidRPr="00435924">
              <w:rPr>
                <w:rFonts w:cstheme="minorHAnsi"/>
                <w:sz w:val="24"/>
                <w:szCs w:val="24"/>
                <w:lang w:bidi="en-US"/>
              </w:rPr>
              <w:t xml:space="preserve">: Carbon+ </w:t>
            </w:r>
            <w:proofErr w:type="spellStart"/>
            <w:r w:rsidRPr="00435924">
              <w:rPr>
                <w:rFonts w:cstheme="minorHAnsi"/>
                <w:sz w:val="24"/>
                <w:szCs w:val="24"/>
                <w:lang w:bidi="en-US"/>
              </w:rPr>
              <w:t>silicon</w:t>
            </w:r>
            <w:proofErr w:type="spellEnd"/>
          </w:p>
        </w:tc>
        <w:tc>
          <w:tcPr>
            <w:tcW w:w="1843" w:type="dxa"/>
          </w:tcPr>
          <w:p w14:paraId="531949B9" w14:textId="77777777" w:rsidR="00435924" w:rsidRPr="00435924" w:rsidRDefault="00435924" w:rsidP="00435924">
            <w:pPr>
              <w:spacing w:after="160" w:line="259" w:lineRule="auto"/>
              <w:jc w:val="both"/>
              <w:rPr>
                <w:rFonts w:cstheme="minorHAnsi"/>
                <w:sz w:val="24"/>
                <w:szCs w:val="24"/>
                <w:lang w:bidi="en-US"/>
              </w:rPr>
            </w:pPr>
          </w:p>
        </w:tc>
        <w:tc>
          <w:tcPr>
            <w:tcW w:w="1134" w:type="dxa"/>
          </w:tcPr>
          <w:p w14:paraId="0C2E1FC4"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Piezo-resistive</w:t>
            </w:r>
            <w:proofErr w:type="spellEnd"/>
          </w:p>
        </w:tc>
        <w:tc>
          <w:tcPr>
            <w:tcW w:w="2835" w:type="dxa"/>
          </w:tcPr>
          <w:p w14:paraId="608568B6"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Range: 0-1 MPa</w:t>
            </w:r>
          </w:p>
        </w:tc>
        <w:tc>
          <w:tcPr>
            <w:tcW w:w="567" w:type="dxa"/>
          </w:tcPr>
          <w:p w14:paraId="790EE508"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fldChar w:fldCharType="begin" w:fldLock="1"/>
            </w:r>
            <w:r w:rsidRPr="00435924">
              <w:rPr>
                <w:rFonts w:cstheme="minorHAnsi"/>
                <w:sz w:val="24"/>
                <w:szCs w:val="24"/>
                <w:lang w:bidi="en-US"/>
              </w:rPr>
              <w:instrText>ADDIN CSL_CITATION {"citationItems":[{"id":"ITEM-1","itemData":{"ISSN":"1530-437X","author":[{"dropping-particle":"","family":"Wang","given":"Luheng","non-dropping-particle":"","parse-names":false,"suffix":""},{"dropping-particle":"","family":"Ding","given":"Tianhuai","non-dropping-particle":"","parse-names":false,"suffix":""},{"dropping-particle":"","family":"Wang","given":"Peng","non-dropping-particle":"","parse-names":false,"suffix":""}],"container-title":"IEEE Sensors Journal","id":"ITEM-1","issue":"9","issued":{"date-parts":[["2009"]]},"page":"1130-1135","publisher":"IEEE","title":"Thin flexible pressure sensor array based on carbon black/silicone rubber nanocomposite","type":"article-journal","volume":"9"},"uris":["http://www.mendeley.com/documents/?uuid=b8f73179-bc3a-4ce0-b901-f7c928801817"]}],"mendeley":{"formattedCitation":"[29]","plainTextFormattedCitation":"[29]","previouslyFormattedCitation":"[30]"},"properties":{"noteIndex":0},"schema":"https://github.com/citation-style-language/schema/raw/master/csl-citation.json"}</w:instrText>
            </w:r>
            <w:r w:rsidRPr="00435924">
              <w:rPr>
                <w:rFonts w:cstheme="minorHAnsi"/>
                <w:sz w:val="24"/>
                <w:szCs w:val="24"/>
                <w:lang w:bidi="en-US"/>
              </w:rPr>
              <w:fldChar w:fldCharType="separate"/>
            </w:r>
            <w:r w:rsidRPr="00435924">
              <w:rPr>
                <w:rFonts w:cstheme="minorHAnsi"/>
                <w:sz w:val="24"/>
                <w:szCs w:val="24"/>
                <w:lang w:bidi="en-US"/>
              </w:rPr>
              <w:t>[29]</w:t>
            </w:r>
            <w:r w:rsidRPr="00435924">
              <w:rPr>
                <w:rFonts w:cstheme="minorHAnsi"/>
                <w:sz w:val="24"/>
                <w:szCs w:val="24"/>
              </w:rPr>
              <w:fldChar w:fldCharType="end"/>
            </w:r>
          </w:p>
        </w:tc>
      </w:tr>
      <w:tr w:rsidR="00167707" w:rsidRPr="00435924" w14:paraId="7A4D29B1" w14:textId="77777777" w:rsidTr="006320DE">
        <w:trPr>
          <w:trHeight w:val="49"/>
          <w:jc w:val="center"/>
        </w:trPr>
        <w:tc>
          <w:tcPr>
            <w:tcW w:w="1271" w:type="dxa"/>
          </w:tcPr>
          <w:p w14:paraId="6FD96B93"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Park</w:t>
            </w:r>
          </w:p>
        </w:tc>
        <w:tc>
          <w:tcPr>
            <w:tcW w:w="2268" w:type="dxa"/>
          </w:tcPr>
          <w:p w14:paraId="0300D35A"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PDMS, SWCNT, Air Gap</w:t>
            </w:r>
          </w:p>
        </w:tc>
        <w:tc>
          <w:tcPr>
            <w:tcW w:w="1843" w:type="dxa"/>
          </w:tcPr>
          <w:p w14:paraId="51B8DB5E"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 xml:space="preserve">Spray coating. </w:t>
            </w:r>
            <w:proofErr w:type="spellStart"/>
            <w:r w:rsidRPr="00435924">
              <w:rPr>
                <w:rFonts w:cstheme="minorHAnsi"/>
                <w:sz w:val="24"/>
                <w:szCs w:val="24"/>
                <w:lang w:bidi="en-US"/>
              </w:rPr>
              <w:t>Mould</w:t>
            </w:r>
            <w:proofErr w:type="spellEnd"/>
          </w:p>
        </w:tc>
        <w:tc>
          <w:tcPr>
            <w:tcW w:w="1134" w:type="dxa"/>
          </w:tcPr>
          <w:p w14:paraId="3BC47D6B"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Capacitive</w:t>
            </w:r>
            <w:proofErr w:type="spellEnd"/>
          </w:p>
        </w:tc>
        <w:tc>
          <w:tcPr>
            <w:tcW w:w="2835" w:type="dxa"/>
          </w:tcPr>
          <w:p w14:paraId="7C0C3B4C"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val="en-US" w:bidi="en-US"/>
              </w:rPr>
              <w:t>Sensitivity: 0.7 KPa</w:t>
            </w:r>
            <w:r w:rsidRPr="00435924">
              <w:rPr>
                <w:rFonts w:cstheme="minorHAnsi"/>
                <w:sz w:val="24"/>
                <w:szCs w:val="24"/>
                <w:vertAlign w:val="superscript"/>
                <w:lang w:val="en-US" w:bidi="en-US"/>
              </w:rPr>
              <w:t>-1</w:t>
            </w:r>
            <w:r w:rsidRPr="00435924">
              <w:rPr>
                <w:rFonts w:cstheme="minorHAnsi"/>
                <w:sz w:val="24"/>
                <w:szCs w:val="24"/>
                <w:lang w:val="en-US" w:bidi="en-US"/>
              </w:rPr>
              <w:t xml:space="preserve"> (for P&lt;1 kPa)</w:t>
            </w:r>
          </w:p>
        </w:tc>
        <w:tc>
          <w:tcPr>
            <w:tcW w:w="567" w:type="dxa"/>
          </w:tcPr>
          <w:p w14:paraId="7C4BD31C"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fldChar w:fldCharType="begin" w:fldLock="1"/>
            </w:r>
            <w:r w:rsidRPr="00435924">
              <w:rPr>
                <w:rFonts w:cstheme="minorHAnsi"/>
                <w:sz w:val="24"/>
                <w:szCs w:val="24"/>
                <w:lang w:bidi="en-US"/>
              </w:rPr>
              <w:instrText>ADDIN CSL_CITATION {"citationItems":[{"id":"ITEM-1","itemData":{"DOI":"https://doi.org/10.1002/adma.201402574","ISSN":"0935-9648","abstract":"The first stretchable energy-harvesting electronic-skin device capable of differentiating and generating energy from various mechanical stimuli, such as normal pressure, lateral strain, bending, and vibration, is presented. A pressure sensitivity of 0.7 kPa-1 is achieved in the pressure region &lt;1 kPa with power generation of tens of ?W cm-2 from a gentle finger touch.","author":[{"dropping-particle":"","family":"Park","given":"Steve","non-dropping-particle":"","parse-names":false,"suffix":""},{"dropping-particle":"","family":"Kim","given":"Hyunjin","non-dropping-particle":"","parse-names":false,"suffix":""},{"dropping-particle":"","family":"Vosgueritchian","given":"Michael","non-dropping-particle":"","parse-names":false,"suffix":""},{"dropping-particle":"","family":"Cheon","given":"Sangmo","non-dropping-particle":"","parse-names":false,"suffix":""},{"dropping-particle":"","family":"Kim","given":"Hyeok","non-dropping-particle":"","parse-names":false,"suffix":""},{"dropping-particle":"","family":"Koo","given":"Ja Hoon","non-dropping-particle":"","parse-names":false,"suffix":""},{"dropping-particle":"","family":"Kim","given":"Taeho Roy","non-dropping-particle":"","parse-names":false,"suffix":""},{"dropping-particle":"","family":"Lee","given":"Sanghyo","non-dropping-particle":"","parse-names":false,"suffix":""},{"dropping-particle":"","family":"Schwartz","given":"Gregory","non-dropping-particle":"","parse-names":false,"suffix":""},{"dropping-particle":"","family":"Chang","given":"Hyuk","non-dropping-particle":"","parse-names":false,"suffix":""},{"dropping-particle":"","family":"Bao","given":"Zhenan","non-dropping-particle":"","parse-names":false,"suffix":""}],"container-title":"Advanced Materials","id":"ITEM-1","issue":"43","issued":{"date-parts":[["2014","11","1"]]},"note":"https://doi.org/10.1002/adma.201402574","page":"7324-7332","publisher":"John Wiley &amp; Sons, Ltd","title":"Stretchable Energy-Harvesting Tactile Electronic Skin Capable of Differentiating Multiple Mechanical Stimuli Modes","type":"article-journal","volume":"26"},"uris":["http://www.mendeley.com/documents/?uuid=3447cde9-bbbb-48fb-82ac-48e7d4bfe5fa"]}],"mendeley":{"formattedCitation":"[30]","plainTextFormattedCitation":"[30]","previouslyFormattedCitation":"[31]"},"properties":{"noteIndex":0},"schema":"https://github.com/citation-style-language/schema/raw/master/csl-citation.json"}</w:instrText>
            </w:r>
            <w:r w:rsidRPr="00435924">
              <w:rPr>
                <w:rFonts w:cstheme="minorHAnsi"/>
                <w:sz w:val="24"/>
                <w:szCs w:val="24"/>
                <w:lang w:bidi="en-US"/>
              </w:rPr>
              <w:fldChar w:fldCharType="separate"/>
            </w:r>
            <w:r w:rsidRPr="00435924">
              <w:rPr>
                <w:rFonts w:cstheme="minorHAnsi"/>
                <w:sz w:val="24"/>
                <w:szCs w:val="24"/>
                <w:lang w:bidi="en-US"/>
              </w:rPr>
              <w:t>[30]</w:t>
            </w:r>
            <w:r w:rsidRPr="00435924">
              <w:rPr>
                <w:rFonts w:cstheme="minorHAnsi"/>
                <w:sz w:val="24"/>
                <w:szCs w:val="24"/>
              </w:rPr>
              <w:fldChar w:fldCharType="end"/>
            </w:r>
          </w:p>
          <w:p w14:paraId="03EEC6CC" w14:textId="77777777" w:rsidR="00435924" w:rsidRPr="00435924" w:rsidRDefault="00435924" w:rsidP="00435924">
            <w:pPr>
              <w:spacing w:after="160" w:line="259" w:lineRule="auto"/>
              <w:jc w:val="both"/>
              <w:rPr>
                <w:rFonts w:cstheme="minorHAnsi"/>
                <w:sz w:val="24"/>
                <w:szCs w:val="24"/>
                <w:lang w:bidi="en-US"/>
              </w:rPr>
            </w:pPr>
          </w:p>
        </w:tc>
      </w:tr>
      <w:tr w:rsidR="00167707" w:rsidRPr="00435924" w14:paraId="6988E60A" w14:textId="77777777" w:rsidTr="006320DE">
        <w:trPr>
          <w:trHeight w:val="150"/>
          <w:jc w:val="center"/>
        </w:trPr>
        <w:tc>
          <w:tcPr>
            <w:tcW w:w="1271" w:type="dxa"/>
            <w:tcBorders>
              <w:bottom w:val="single" w:sz="4" w:space="0" w:color="auto"/>
            </w:tcBorders>
          </w:tcPr>
          <w:p w14:paraId="7D45643B"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Sun</w:t>
            </w:r>
          </w:p>
        </w:tc>
        <w:tc>
          <w:tcPr>
            <w:tcW w:w="2268" w:type="dxa"/>
            <w:tcBorders>
              <w:bottom w:val="single" w:sz="4" w:space="0" w:color="auto"/>
            </w:tcBorders>
          </w:tcPr>
          <w:p w14:paraId="6A23323A"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Ionic</w:t>
            </w:r>
            <w:proofErr w:type="spellEnd"/>
            <w:r w:rsidRPr="00435924">
              <w:rPr>
                <w:rFonts w:cstheme="minorHAnsi"/>
                <w:sz w:val="24"/>
                <w:szCs w:val="24"/>
                <w:lang w:bidi="en-US"/>
              </w:rPr>
              <w:t xml:space="preserve"> </w:t>
            </w:r>
            <w:proofErr w:type="spellStart"/>
            <w:r w:rsidRPr="00435924">
              <w:rPr>
                <w:rFonts w:cstheme="minorHAnsi"/>
                <w:sz w:val="24"/>
                <w:szCs w:val="24"/>
                <w:lang w:bidi="en-US"/>
              </w:rPr>
              <w:t>materials</w:t>
            </w:r>
            <w:proofErr w:type="spellEnd"/>
          </w:p>
        </w:tc>
        <w:tc>
          <w:tcPr>
            <w:tcW w:w="1843" w:type="dxa"/>
            <w:tcBorders>
              <w:bottom w:val="single" w:sz="4" w:space="0" w:color="auto"/>
            </w:tcBorders>
          </w:tcPr>
          <w:p w14:paraId="634AD294"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Hydro-gel</w:t>
            </w:r>
            <w:proofErr w:type="spellEnd"/>
            <w:r w:rsidRPr="00435924">
              <w:rPr>
                <w:rFonts w:cstheme="minorHAnsi"/>
                <w:sz w:val="24"/>
                <w:szCs w:val="24"/>
                <w:lang w:bidi="en-US"/>
              </w:rPr>
              <w:t xml:space="preserve"> </w:t>
            </w:r>
            <w:proofErr w:type="spellStart"/>
            <w:r w:rsidRPr="00435924">
              <w:rPr>
                <w:rFonts w:cstheme="minorHAnsi"/>
                <w:sz w:val="24"/>
                <w:szCs w:val="24"/>
                <w:lang w:bidi="en-US"/>
              </w:rPr>
              <w:t>preparation</w:t>
            </w:r>
            <w:proofErr w:type="spellEnd"/>
          </w:p>
        </w:tc>
        <w:tc>
          <w:tcPr>
            <w:tcW w:w="1134" w:type="dxa"/>
            <w:tcBorders>
              <w:bottom w:val="single" w:sz="4" w:space="0" w:color="auto"/>
            </w:tcBorders>
          </w:tcPr>
          <w:p w14:paraId="487D6D1A"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Capacitive</w:t>
            </w:r>
            <w:proofErr w:type="spellEnd"/>
          </w:p>
        </w:tc>
        <w:tc>
          <w:tcPr>
            <w:tcW w:w="2835" w:type="dxa"/>
            <w:tcBorders>
              <w:bottom w:val="single" w:sz="4" w:space="0" w:color="auto"/>
            </w:tcBorders>
          </w:tcPr>
          <w:p w14:paraId="0ECF6985"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 xml:space="preserve">Range: 10 </w:t>
            </w:r>
            <w:proofErr w:type="spellStart"/>
            <w:r w:rsidRPr="00435924">
              <w:rPr>
                <w:rFonts w:cstheme="minorHAnsi"/>
                <w:sz w:val="24"/>
                <w:szCs w:val="24"/>
                <w:lang w:bidi="en-US"/>
              </w:rPr>
              <w:t>to</w:t>
            </w:r>
            <w:proofErr w:type="spellEnd"/>
            <w:r w:rsidRPr="00435924">
              <w:rPr>
                <w:rFonts w:cstheme="minorHAnsi"/>
                <w:sz w:val="24"/>
                <w:szCs w:val="24"/>
                <w:lang w:bidi="en-US"/>
              </w:rPr>
              <w:t xml:space="preserve"> 40 kPa</w:t>
            </w:r>
          </w:p>
        </w:tc>
        <w:tc>
          <w:tcPr>
            <w:tcW w:w="567" w:type="dxa"/>
            <w:tcBorders>
              <w:bottom w:val="single" w:sz="4" w:space="0" w:color="auto"/>
            </w:tcBorders>
          </w:tcPr>
          <w:p w14:paraId="460FDC72"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fldChar w:fldCharType="begin" w:fldLock="1"/>
            </w:r>
            <w:r w:rsidRPr="00435924">
              <w:rPr>
                <w:rFonts w:cstheme="minorHAnsi"/>
                <w:sz w:val="24"/>
                <w:szCs w:val="24"/>
                <w:lang w:bidi="en-US"/>
              </w:rPr>
              <w:instrText>ADDIN CSL_CITATION {"citationItems":[{"id":"ITEM-1","itemData":{"DOI":"https://doi.org/10.1002/adma.201403441","ISSN":"0935-9648","abstract":"Electronic skins (i.e., stretchable sheets of distributed sensors) report signals using electrons, whereas natural skins report signals using ions. Here, ionic conductors are used to create a new type of sensory sheet, called ?ionic skin?. Ionic skins are highly stretchable, transparent, and biocompatible. They readily measure strains from 1% to 500%, and pressures as low as 1 kPa.","author":[{"dropping-particle":"","family":"Sun","given":"Jeong-Yun","non-dropping-particle":"","parse-names":false,"suffix":""},{"dropping-particle":"","family":"Keplinger","given":"Christoph","non-dropping-particle":"","parse-names":false,"suffix":""},{"dropping-particle":"","family":"Whitesides","given":"George M","non-dropping-particle":"","parse-names":false,"suffix":""},{"dropping-particle":"","family":"Suo","given":"Zhigang","non-dropping-particle":"","parse-names":false,"suffix":""}],"container-title":"Advanced Materials","id":"ITEM-1","issue":"45","issued":{"date-parts":[["2014","12","1"]]},"note":"https://doi.org/10.1002/adma.201403441","page":"7608-7614","publisher":"John Wiley &amp; Sons, Ltd","title":"Ionic skin","type":"article-journal","volume":"26"},"uris":["http://www.mendeley.com/documents/?uuid=1e89c8a1-1ad6-442c-a24f-5ae1332962c2"]}],"mendeley":{"formattedCitation":"[31]","plainTextFormattedCitation":"[31]","previouslyFormattedCitation":"[32]"},"properties":{"noteIndex":0},"schema":"https://github.com/citation-style-language/schema/raw/master/csl-citation.json"}</w:instrText>
            </w:r>
            <w:r w:rsidRPr="00435924">
              <w:rPr>
                <w:rFonts w:cstheme="minorHAnsi"/>
                <w:sz w:val="24"/>
                <w:szCs w:val="24"/>
                <w:lang w:bidi="en-US"/>
              </w:rPr>
              <w:fldChar w:fldCharType="separate"/>
            </w:r>
            <w:r w:rsidRPr="00435924">
              <w:rPr>
                <w:rFonts w:cstheme="minorHAnsi"/>
                <w:sz w:val="24"/>
                <w:szCs w:val="24"/>
                <w:lang w:bidi="en-US"/>
              </w:rPr>
              <w:t>[31]</w:t>
            </w:r>
            <w:r w:rsidRPr="00435924">
              <w:rPr>
                <w:rFonts w:cstheme="minorHAnsi"/>
                <w:sz w:val="24"/>
                <w:szCs w:val="24"/>
              </w:rPr>
              <w:fldChar w:fldCharType="end"/>
            </w:r>
          </w:p>
        </w:tc>
      </w:tr>
    </w:tbl>
    <w:p w14:paraId="43EE0BAA" w14:textId="77777777" w:rsidR="00435924" w:rsidRPr="00435924" w:rsidRDefault="00435924" w:rsidP="00435924">
      <w:pPr>
        <w:jc w:val="both"/>
        <w:rPr>
          <w:rFonts w:cstheme="minorHAnsi"/>
          <w:sz w:val="24"/>
          <w:szCs w:val="24"/>
          <w:lang w:val="en-GB" w:bidi="en-US"/>
        </w:rPr>
      </w:pPr>
    </w:p>
    <w:p w14:paraId="1E42402B" w14:textId="77777777" w:rsidR="00435924" w:rsidRPr="00435924" w:rsidRDefault="00435924" w:rsidP="00435924">
      <w:pPr>
        <w:jc w:val="both"/>
        <w:rPr>
          <w:rFonts w:cstheme="minorHAnsi"/>
          <w:sz w:val="24"/>
          <w:szCs w:val="24"/>
          <w:lang w:val="en-GB" w:bidi="en-US"/>
        </w:rPr>
      </w:pPr>
    </w:p>
    <w:p w14:paraId="6EA46911"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 xml:space="preserve">In this study, we will investigate the characteristics of piezoresistive-based sensors more in detail due to their ease to implement, high spatial resolution, simpler readout </w:t>
      </w:r>
      <w:r w:rsidRPr="00435924">
        <w:rPr>
          <w:rFonts w:cstheme="minorHAnsi"/>
          <w:sz w:val="24"/>
          <w:szCs w:val="24"/>
          <w:lang w:val="en-GB" w:bidi="en-US"/>
        </w:rPr>
        <w:fldChar w:fldCharType="begin" w:fldLock="1"/>
      </w:r>
      <w:r w:rsidRPr="00435924">
        <w:rPr>
          <w:rFonts w:cstheme="minorHAnsi"/>
          <w:sz w:val="24"/>
          <w:szCs w:val="24"/>
          <w:lang w:val="en-GB" w:bidi="en-US"/>
        </w:rPr>
        <w:instrText>ADDIN CSL_CITATION {"citationItems":[{"id":"ITEM-1","itemData":{"ISSN":"0924-4247","author":[{"dropping-particle":"","family":"Tiwana","given":"Mohsin I","non-dropping-particle":"","parse-names":false,"suffix":""},{"dropping-particle":"","family":"Redmond","given":"Stephen J","non-dropping-particle":"","parse-names":false,"suffix":""},{"dropping-particle":"","family":"Lovell","given":"Nigel H","non-dropping-particle":"","parse-names":false,"suffix":""}],"container-title":"Sensors and Actuators A: physical","id":"ITEM-1","issued":{"date-parts":[["2012"]]},"page":"17-31","publisher":"Elsevier","title":"A review of tactile sensing technologies with applications in biomedical engineering","type":"article-journal","volume":"179"},"uris":["http://www.mendeley.com/documents/?uuid=0770c822-6a94-4394-bf97-8dd7e897a42a"]}],"mendeley":{"formattedCitation":"[24]","plainTextFormattedCitation":"[24]","previouslyFormattedCitation":"[24]"},"properties":{"noteIndex":0},"schema":"https://github.com/citation-style-language/schema/raw/master/csl-citation.json"}</w:instrText>
      </w:r>
      <w:r w:rsidRPr="00435924">
        <w:rPr>
          <w:rFonts w:cstheme="minorHAnsi"/>
          <w:sz w:val="24"/>
          <w:szCs w:val="24"/>
          <w:lang w:val="en-GB" w:bidi="en-US"/>
        </w:rPr>
        <w:fldChar w:fldCharType="separate"/>
      </w:r>
      <w:r w:rsidRPr="00435924">
        <w:rPr>
          <w:rFonts w:cstheme="minorHAnsi"/>
          <w:sz w:val="24"/>
          <w:szCs w:val="24"/>
          <w:lang w:val="en-GB" w:bidi="en-US"/>
        </w:rPr>
        <w:t>[24]</w:t>
      </w:r>
      <w:r w:rsidRPr="00435924">
        <w:rPr>
          <w:rFonts w:cstheme="minorHAnsi"/>
          <w:sz w:val="24"/>
          <w:szCs w:val="24"/>
          <w:lang w:val="en-GB"/>
        </w:rPr>
        <w:fldChar w:fldCharType="end"/>
      </w:r>
      <w:r w:rsidRPr="00435924">
        <w:rPr>
          <w:rFonts w:cstheme="minorHAnsi"/>
          <w:sz w:val="24"/>
          <w:szCs w:val="24"/>
          <w:lang w:val="en-GB" w:bidi="en-US"/>
        </w:rPr>
        <w:t>.</w:t>
      </w:r>
    </w:p>
    <w:p w14:paraId="345F9AE7"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The performance of a sensor can be described by multiple parameters. Key sensor parameters such as hysteresis, sensitivity, repeatability, and temperature and humidity drift are discussed in Table 2.</w:t>
      </w:r>
    </w:p>
    <w:p w14:paraId="52C64EC8" w14:textId="77777777" w:rsidR="00435924" w:rsidRPr="00435924" w:rsidRDefault="00435924" w:rsidP="00435924">
      <w:pPr>
        <w:jc w:val="both"/>
        <w:rPr>
          <w:rFonts w:cstheme="minorHAnsi"/>
          <w:sz w:val="24"/>
          <w:szCs w:val="24"/>
          <w:lang w:val="en-GB" w:bidi="en-US"/>
        </w:rPr>
      </w:pPr>
      <w:bookmarkStart w:id="61" w:name="_Ref72742498"/>
      <w:bookmarkStart w:id="62" w:name="_Toc73216011"/>
      <w:r w:rsidRPr="00435924">
        <w:rPr>
          <w:rFonts w:cstheme="minorHAnsi"/>
          <w:b/>
          <w:sz w:val="24"/>
          <w:szCs w:val="24"/>
          <w:lang w:val="en-GB" w:bidi="en-US"/>
        </w:rPr>
        <w:t xml:space="preserve">Table </w:t>
      </w:r>
      <w:r w:rsidRPr="00435924">
        <w:rPr>
          <w:rFonts w:cstheme="minorHAnsi"/>
          <w:b/>
          <w:sz w:val="24"/>
          <w:szCs w:val="24"/>
          <w:lang w:val="en-GB" w:bidi="en-US"/>
        </w:rPr>
        <w:fldChar w:fldCharType="begin"/>
      </w:r>
      <w:r w:rsidRPr="00435924">
        <w:rPr>
          <w:rFonts w:cstheme="minorHAnsi"/>
          <w:b/>
          <w:sz w:val="24"/>
          <w:szCs w:val="24"/>
          <w:lang w:val="en-GB" w:bidi="en-US"/>
        </w:rPr>
        <w:instrText xml:space="preserve"> SEQ Table \* ARABIC </w:instrText>
      </w:r>
      <w:r w:rsidRPr="00435924">
        <w:rPr>
          <w:rFonts w:cstheme="minorHAnsi"/>
          <w:b/>
          <w:sz w:val="24"/>
          <w:szCs w:val="24"/>
          <w:lang w:val="en-GB" w:bidi="en-US"/>
        </w:rPr>
        <w:fldChar w:fldCharType="separate"/>
      </w:r>
      <w:r w:rsidRPr="00435924">
        <w:rPr>
          <w:rFonts w:cstheme="minorHAnsi"/>
          <w:b/>
          <w:sz w:val="24"/>
          <w:szCs w:val="24"/>
          <w:lang w:val="en-GB" w:bidi="en-US"/>
        </w:rPr>
        <w:t>2</w:t>
      </w:r>
      <w:r w:rsidRPr="00435924">
        <w:rPr>
          <w:rFonts w:cstheme="minorHAnsi"/>
          <w:sz w:val="24"/>
          <w:szCs w:val="24"/>
          <w:lang w:val="en-GB"/>
        </w:rPr>
        <w:fldChar w:fldCharType="end"/>
      </w:r>
      <w:bookmarkEnd w:id="61"/>
      <w:r w:rsidRPr="00435924">
        <w:rPr>
          <w:rFonts w:cstheme="minorHAnsi"/>
          <w:b/>
          <w:bCs/>
          <w:sz w:val="24"/>
          <w:szCs w:val="24"/>
          <w:lang w:val="en-GB" w:bidi="en-US"/>
        </w:rPr>
        <w:t>.</w:t>
      </w:r>
      <w:r w:rsidRPr="00435924">
        <w:rPr>
          <w:rFonts w:cstheme="minorHAnsi"/>
          <w:bCs/>
          <w:sz w:val="24"/>
          <w:szCs w:val="24"/>
          <w:lang w:val="en-GB" w:bidi="en-US"/>
        </w:rPr>
        <w:t xml:space="preserve"> Key sensor parameters</w:t>
      </w:r>
      <w:bookmarkEnd w:id="62"/>
    </w:p>
    <w:tbl>
      <w:tblPr>
        <w:tblStyle w:val="TableGrid"/>
        <w:tblpPr w:leftFromText="141" w:rightFromText="141" w:vertAnchor="text" w:tblpY="141"/>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9"/>
        <w:gridCol w:w="7220"/>
      </w:tblGrid>
      <w:tr w:rsidR="00167707" w:rsidRPr="00435924" w14:paraId="16421365" w14:textId="77777777" w:rsidTr="006320DE">
        <w:tc>
          <w:tcPr>
            <w:tcW w:w="0" w:type="auto"/>
            <w:tcBorders>
              <w:top w:val="single" w:sz="8" w:space="0" w:color="auto"/>
              <w:left w:val="nil"/>
              <w:bottom w:val="single" w:sz="8" w:space="0" w:color="auto"/>
              <w:right w:val="nil"/>
            </w:tcBorders>
            <w:shd w:val="clear" w:color="auto" w:fill="FFFFFF" w:themeFill="background1"/>
            <w:vAlign w:val="center"/>
            <w:hideMark/>
          </w:tcPr>
          <w:p w14:paraId="1CC937B5" w14:textId="77777777" w:rsidR="00435924" w:rsidRPr="00435924" w:rsidRDefault="00435924" w:rsidP="00435924">
            <w:pPr>
              <w:spacing w:after="160" w:line="259" w:lineRule="auto"/>
              <w:jc w:val="both"/>
              <w:rPr>
                <w:rFonts w:cstheme="minorHAnsi"/>
                <w:b/>
                <w:sz w:val="24"/>
                <w:szCs w:val="24"/>
                <w:lang w:bidi="en-US"/>
              </w:rPr>
            </w:pPr>
            <w:proofErr w:type="spellStart"/>
            <w:r w:rsidRPr="00435924">
              <w:rPr>
                <w:rFonts w:cstheme="minorHAnsi"/>
                <w:b/>
                <w:sz w:val="24"/>
                <w:szCs w:val="24"/>
                <w:lang w:bidi="en-US"/>
              </w:rPr>
              <w:t>Key</w:t>
            </w:r>
            <w:proofErr w:type="spellEnd"/>
            <w:r w:rsidRPr="00435924">
              <w:rPr>
                <w:rFonts w:cstheme="minorHAnsi"/>
                <w:b/>
                <w:sz w:val="24"/>
                <w:szCs w:val="24"/>
                <w:lang w:bidi="en-US"/>
              </w:rPr>
              <w:t xml:space="preserve"> sensor parameter</w:t>
            </w:r>
          </w:p>
        </w:tc>
        <w:tc>
          <w:tcPr>
            <w:tcW w:w="0" w:type="auto"/>
            <w:tcBorders>
              <w:top w:val="single" w:sz="8" w:space="0" w:color="auto"/>
              <w:left w:val="nil"/>
              <w:bottom w:val="single" w:sz="8" w:space="0" w:color="auto"/>
              <w:right w:val="nil"/>
            </w:tcBorders>
            <w:shd w:val="clear" w:color="auto" w:fill="FFFFFF" w:themeFill="background1"/>
            <w:vAlign w:val="center"/>
            <w:hideMark/>
          </w:tcPr>
          <w:p w14:paraId="6E6AE78E" w14:textId="77777777" w:rsidR="00435924" w:rsidRPr="00435924" w:rsidRDefault="00435924" w:rsidP="00435924">
            <w:pPr>
              <w:spacing w:after="160" w:line="259" w:lineRule="auto"/>
              <w:jc w:val="both"/>
              <w:rPr>
                <w:rFonts w:cstheme="minorHAnsi"/>
                <w:b/>
                <w:sz w:val="24"/>
                <w:szCs w:val="24"/>
                <w:lang w:bidi="en-US"/>
              </w:rPr>
            </w:pPr>
            <w:proofErr w:type="spellStart"/>
            <w:r w:rsidRPr="00435924">
              <w:rPr>
                <w:rFonts w:cstheme="minorHAnsi"/>
                <w:b/>
                <w:sz w:val="24"/>
                <w:szCs w:val="24"/>
                <w:lang w:bidi="en-US"/>
              </w:rPr>
              <w:t>Discussion</w:t>
            </w:r>
            <w:proofErr w:type="spellEnd"/>
          </w:p>
        </w:tc>
      </w:tr>
      <w:tr w:rsidR="00167707" w:rsidRPr="00435924" w14:paraId="1027FD68" w14:textId="77777777" w:rsidTr="006320DE">
        <w:tc>
          <w:tcPr>
            <w:tcW w:w="0" w:type="auto"/>
            <w:tcBorders>
              <w:top w:val="single" w:sz="8" w:space="0" w:color="auto"/>
              <w:left w:val="nil"/>
              <w:bottom w:val="single" w:sz="4" w:space="0" w:color="auto"/>
              <w:right w:val="nil"/>
            </w:tcBorders>
            <w:vAlign w:val="center"/>
            <w:hideMark/>
          </w:tcPr>
          <w:p w14:paraId="7FEED73D"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Hysteresis</w:t>
            </w:r>
            <w:proofErr w:type="spellEnd"/>
          </w:p>
          <w:p w14:paraId="08C43F4B"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bidi="en-US"/>
              </w:rPr>
              <w:fldChar w:fldCharType="begin" w:fldLock="1"/>
            </w:r>
            <w:r w:rsidRPr="00435924">
              <w:rPr>
                <w:rFonts w:cstheme="minorHAnsi"/>
                <w:sz w:val="24"/>
                <w:szCs w:val="24"/>
                <w:lang w:bidi="en-US"/>
              </w:rPr>
              <w:instrText>ADDIN CSL_CITATION {"citationItems":[{"id":"ITEM-1","itemData":{"DOI":"10.3390/s17020229","ISSN":"14248220","PMID":"28125046","abstract":"This paper provides a preliminary study on the hysteresis compensation of a piezoresistive silicon-based polymer composite, poly(dimethylsiloxane) dispersed with carbon nanotubes (CNTs), to demonstrate its feasibility as a conductive composite (i.e., a force-sensitive resistor) for force sensors. In this study, the potential use of the nanotube/polydimethylsiloxane (CNT/PDMS) as a force sensor is evaluated for the first time. The experimental results show that the electrical resistance of the CNT/PDMS composite changes in response to sinusoidal loading and static compressive load. The compensated output based on the Duhem hysteresis model shows a linear relationship. This simple hysteresis model can compensate for the nonlinear frequency-dependent hysteresis phenomenon when a dynamic sinusoidal force input is applied.","author":[{"dropping-particle":"","family":"Kim","given":"Ji Sik","non-dropping-particle":"","parse-names":false,"suffix":""},{"dropping-particle":"","family":"Kim","given":"Gi Woo","non-dropping-particle":"","parse-names":false,"suffix":""}],"container-title":"Sensors (Switzerland)","id":"ITEM-1","issue":"2","issued":{"date-parts":[["2017","1","24"]]},"publisher":"MDPI AG","title":"Hysteresis compensation of piezoresistive carbon nanotube/polydimethylsiloxane composite-based force sensors","type":"article-journal","volume":"17"},"uris":["http://www.mendeley.com/documents/?uuid=cdd41fc2-5a5e-441a-b024-6e1b36cf4766"]},{"id":"ITEM-2","itemData":{"DOI":"10.5194/jsss-8-1-2019","ISSN":"2194878X","abstract":"A highly flexible, piezoresistive sensor matrix based on a carbon nanotube (CNT) polymer composite is developed for pressure distribution measurement applications. With an overall height of about 400 μm, the sensors can measure pressure directly, without any deformation elements, such as a cantilever or a deformation membrane. The measurement range is from 2.5 to 640kPa. Both the position and the pressure of the applied load can be measured and visualized as a resistance change. The relative resistance measurement deviation of the data acquisition system is lower than 3% for the resistance range of 610° to 380k. This corresponds to a systematic deviation of pressure measurement of less than 3% in the measurement range. Besides the measurement of pressure, different sizes of loads can be detected as well. The developed fast and compact measurement system allows dynamic pressure measurement, such as gait analysis when used in an insole application.","author":[{"dropping-particle":"","family":"Ramalingame","given":"Rajarajan","non-dropping-particle":"","parse-names":false,"suffix":""},{"dropping-particle":"","family":"Hu","given":"Zheng","non-dropping-particle":"","parse-names":false,"suffix":""},{"dropping-particle":"","family":"Gerlach","given":"Carina","non-dropping-particle":"","parse-names":false,"suffix":""},{"dropping-particle":"","family":"Rajendran","given":"Dhivakar","non-dropping-particle":"","parse-names":false,"suffix":""},{"dropping-particle":"","family":"Zubkova","given":"Tatiana","non-dropping-particle":"","parse-names":false,"suffix":""},{"dropping-particle":"","family":"Baumann","given":"Reinhard","non-dropping-particle":"","parse-names":false,"suffix":""},{"dropping-particle":"","family":"Kanoun","given":"Olfa","non-dropping-particle":"","parse-names":false,"suffix":""}],"container-title":"Journal of Sensors and Sensor Systems","id":"ITEM-2","issue":"1","issued":{"date-parts":[["2019"]]},"page":"1-7","publisher":"Copernicus GmbH","title":"Flexible piezoresistive sensor matrix based on a carbon nanotube PDMS composite for dynamic pressure distribution measurement","type":"article-journal","volume":"8"},"uris":["http://www.mendeley.com/documents/?uuid=c700ac1a-9830-4545-9c04-a1a177333f2c"]},{"id":"ITEM-3","itemData":{"DOI":"10.17533/udea.redin.n82a06","ISSN":"24222844","abstract":"The use of contact pressure sensors has become popular in various engineering disciplines in recent years. They are used in characterization of vehicle tires, bearings, wind tunnels, prosthesis design, ergonomic analysis among other areas. These sensors are fabricated with materials that have certain properties such as piezoelectricity, piezoresistance and variable capacitance; however, the most used characteristic is the piezoresistive effect. This paper describes the fabrication of three different sensors using piezoresistive materials. Furthermore, a comparative technical study including a commercial sensor as a benchmark is done with the aim of selecting a suitable material when measuring contact pressure. The repeatability and hysteresis of each sensor were evaluated in a response to load test realized several times. A time drift test with a dead load was also performed for evaluating stability. Materials such as piezoresistive fabric or ink show to be suitable for applications where deformation and flexible sensors are</w:instrText>
            </w:r>
            <w:r w:rsidRPr="00435924">
              <w:rPr>
                <w:rFonts w:cstheme="minorHAnsi"/>
                <w:sz w:val="24"/>
                <w:szCs w:val="24"/>
                <w:lang w:val="en-US" w:bidi="en-US"/>
              </w:rPr>
              <w:instrText xml:space="preserve"> required, Velostat is the least accurate but suitable for basic applications and in which a high resolution is not needed. Finally, some recommendations are given regarding the type of material to be used in pressure sensors for engineering applications, particularly in the biomedical field.","author":[{"dropping-particle":"","family":"Valle-Lopera","given":"Diego Andrés","non-dropping-particle":"","parse-names":false,"suffix":""},{"dropping-particle":"","family":"Castaño-Franco","given":"Andrés Felipe","non-dropping-particle":"","parse-names":false,"suffix":""},{"dropping-particle":"","family":"Gallego-Londoño","given":"Jonathan","non-dropping-particle":"","parse-names":false,"suffix":""},{"dropping-particle":"","family":"Hernández-Valdivieso","given":"Alher Mauricio","non-dropping-particle":"","parse-names":false,"suffix":""}],"container-title":"Revista Facultad de Ingenieria","id":"ITEM-3","issue":"82","issued":{"date-parts":[["2017"]]},"page":"47-52","publisher":"Universidad de Antioquia","title":"Test and fabrication of piezoresistive sensors for contact pressure measurement","type":"article-journal","volume":"2017"},"uris":["http://www.mendeley.com/documents/?uuid=76f8141a-e520-4f68-a548-d37cd1d9967f"]}],"mendeley":{"formattedCitation":"[15], [32], [33]","plainTextFormattedCitation":"[15], [32], [33]","previouslyFormattedCitation":"[15], [33], [34]"},"properties":{"noteIndex":0},"schema":"https://github.com/citation-style-language/schema/raw/master/csl-citation.json"}</w:instrText>
            </w:r>
            <w:r w:rsidRPr="00435924">
              <w:rPr>
                <w:rFonts w:cstheme="minorHAnsi"/>
                <w:sz w:val="24"/>
                <w:szCs w:val="24"/>
                <w:lang w:bidi="en-US"/>
              </w:rPr>
              <w:fldChar w:fldCharType="separate"/>
            </w:r>
            <w:r w:rsidRPr="00435924">
              <w:rPr>
                <w:rFonts w:cstheme="minorHAnsi"/>
                <w:sz w:val="24"/>
                <w:szCs w:val="24"/>
                <w:lang w:val="en-US" w:bidi="en-US"/>
              </w:rPr>
              <w:t>[15], [32], [33]</w:t>
            </w:r>
            <w:r w:rsidRPr="00435924">
              <w:rPr>
                <w:rFonts w:cstheme="minorHAnsi"/>
                <w:sz w:val="24"/>
                <w:szCs w:val="24"/>
              </w:rPr>
              <w:fldChar w:fldCharType="end"/>
            </w:r>
          </w:p>
        </w:tc>
        <w:tc>
          <w:tcPr>
            <w:tcW w:w="0" w:type="auto"/>
            <w:tcBorders>
              <w:top w:val="single" w:sz="8" w:space="0" w:color="auto"/>
              <w:left w:val="nil"/>
              <w:bottom w:val="single" w:sz="4" w:space="0" w:color="auto"/>
              <w:right w:val="nil"/>
            </w:tcBorders>
            <w:hideMark/>
          </w:tcPr>
          <w:p w14:paraId="6BBCC4BC"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val="en-US" w:bidi="en-US"/>
              </w:rPr>
              <w:t>This is the difference in output value between increasing and decreasing force.</w:t>
            </w:r>
          </w:p>
          <w:p w14:paraId="43D44BBF"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val="en-US" w:bidi="en-US"/>
              </w:rPr>
              <w:t>Caused by the viscoelasticity of the piezoresistive ink and   substrate.</w:t>
            </w:r>
          </w:p>
          <w:p w14:paraId="426AA425"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val="en-US" w:bidi="en-US"/>
              </w:rPr>
              <w:t>Optimal: as low as possible. (expressed as %)</w:t>
            </w:r>
          </w:p>
        </w:tc>
      </w:tr>
      <w:tr w:rsidR="00167707" w:rsidRPr="00435924" w14:paraId="5FD10FC6" w14:textId="77777777" w:rsidTr="006320DE">
        <w:tc>
          <w:tcPr>
            <w:tcW w:w="0" w:type="auto"/>
            <w:tcBorders>
              <w:top w:val="single" w:sz="4" w:space="0" w:color="auto"/>
              <w:left w:val="nil"/>
              <w:bottom w:val="single" w:sz="4" w:space="0" w:color="auto"/>
              <w:right w:val="nil"/>
            </w:tcBorders>
            <w:vAlign w:val="center"/>
            <w:hideMark/>
          </w:tcPr>
          <w:p w14:paraId="693129B7" w14:textId="77777777" w:rsidR="00435924" w:rsidRPr="00435924" w:rsidRDefault="00435924" w:rsidP="00435924">
            <w:pPr>
              <w:spacing w:after="160" w:line="259" w:lineRule="auto"/>
              <w:jc w:val="both"/>
              <w:rPr>
                <w:rFonts w:cstheme="minorHAnsi"/>
                <w:sz w:val="24"/>
                <w:szCs w:val="24"/>
              </w:rPr>
            </w:pPr>
            <w:r w:rsidRPr="00435924">
              <w:rPr>
                <w:rFonts w:cstheme="minorHAnsi"/>
                <w:sz w:val="24"/>
                <w:szCs w:val="24"/>
                <w:lang w:val="en-US" w:bidi="en-US"/>
              </w:rPr>
              <w:t>Sensitivity</w:t>
            </w:r>
            <w:r w:rsidRPr="00435924">
              <w:rPr>
                <w:rFonts w:cstheme="minorHAnsi"/>
                <w:sz w:val="24"/>
                <w:szCs w:val="24"/>
                <w:lang w:bidi="en-US"/>
              </w:rPr>
              <w:fldChar w:fldCharType="begin" w:fldLock="1"/>
            </w:r>
            <w:r w:rsidRPr="00435924">
              <w:rPr>
                <w:rFonts w:cstheme="minorHAnsi"/>
                <w:sz w:val="24"/>
                <w:szCs w:val="24"/>
                <w:lang w:val="en-US" w:bidi="en-US"/>
              </w:rPr>
              <w:instrText xml:space="preserve">ADDIN CSL_CITATION {"citationItems":[{"id":"ITEM-1","itemData":{"DOI":"10.5194/jsss-8-1-2019","ISSN":"2194878X","abstract":"A highly flexible, piezoresistive sensor matrix based on a carbon nanotube (CNT) polymer composite is developed for pressure distribution measurement applications. With an overall height of about 400 </w:instrText>
            </w:r>
            <w:r w:rsidRPr="00435924">
              <w:rPr>
                <w:rFonts w:cstheme="minorHAnsi"/>
                <w:sz w:val="24"/>
                <w:szCs w:val="24"/>
              </w:rPr>
              <w:instrText>μ</w:instrText>
            </w:r>
            <w:r w:rsidRPr="00435924">
              <w:rPr>
                <w:rFonts w:cstheme="minorHAnsi"/>
                <w:sz w:val="24"/>
                <w:szCs w:val="24"/>
                <w:lang w:val="en-US" w:bidi="en-US"/>
              </w:rPr>
              <w:instrText>m, the sensors can measure pressure directly, without any deformation elements, such as a cantilever or a deformation membrane. The measurement range is from 2.5 to 640kPa. Both the position and the pressure of the applied load can be measured and visualized as a resistance change. The relative resistance measurement deviation of the data acquisition system is lower than 3% for the resistance range of 610° to 380k. This corresponds to a systematic deviation of pressure measurement of less than 3% in the measurement range. Besides the measurement of pressure, different sizes of loads can be detected as well. The developed fast and compact measurement system allows dynamic pressure measurement, such as gait analysis when used in an insole application.","author":[{"dropping-particle":"","family":"Ramalingame","given":"Rajarajan","non-dropping-particle":"","parse-names":false,"suffix":""},{"dropping-particle":"","family":"Hu","given":"</w:instrText>
            </w:r>
            <w:r w:rsidRPr="00435924">
              <w:rPr>
                <w:rFonts w:cstheme="minorHAnsi"/>
                <w:sz w:val="24"/>
                <w:szCs w:val="24"/>
              </w:rPr>
              <w:instrText>Zheng","non-dropping-particle":"","parse-names":false,"suffix":""},{"dropping-particle":"","family":"Gerlach","given":"Carina","non-dropping-particle":"","parse-names":false,"suffix":""},{"dropping-particle":"","family":"Rajendran","given":"Dhivakar","non-dropping-particle":"","parse-names":false,"suffix":""},{"dropping-particle":"","family":"Zubkova","given":"Tatiana","non-dropping-particle":"","parse-names":false,"suffix":""},{"dropping-particle":"","family":"Baumann","given":"Reinhard","non-dropping-particle":"","parse-names":false,"suffix":""},{"dropping-particle":"","family":"Kanoun","given":"Olfa","non-dropping-particle":"","parse-names":false,"suffix":""}],"container-title":"Journal of Sensors and Sensor Systems","id":"ITEM-1","issue":"1","issued":{"date-parts":[["2019"]]},"page":"1-7","publisher":"Copernicus GmbH","title":"Flexible piezoresistive sensor matrix based on a carbon nanotube PDMS composite for dynamic pressure distribution measurement","type":"article-journal","volume":"8"},"uris":["http://www.mendeley.com/documents/?uuid=c700ac1a-9830-4545-9c04-a1a177333f2c"]}],"mendeley":{"formattedCitation":"[33]","plainTextFormattedCitation":"[33]","previouslyFormattedCitation":"[34]"},"properties":{"noteIndex":0},"schema":"https://github.com/citation-style-language/schema/raw/master/csl-citation.json"}</w:instrText>
            </w:r>
            <w:r w:rsidRPr="00435924">
              <w:rPr>
                <w:rFonts w:cstheme="minorHAnsi"/>
                <w:sz w:val="24"/>
                <w:szCs w:val="24"/>
                <w:lang w:bidi="en-US"/>
              </w:rPr>
              <w:fldChar w:fldCharType="separate"/>
            </w:r>
            <w:r w:rsidRPr="00435924">
              <w:rPr>
                <w:rFonts w:cstheme="minorHAnsi"/>
                <w:sz w:val="24"/>
                <w:szCs w:val="24"/>
              </w:rPr>
              <w:t>[33]</w:t>
            </w:r>
            <w:r w:rsidRPr="00435924">
              <w:rPr>
                <w:rFonts w:cstheme="minorHAnsi"/>
                <w:sz w:val="24"/>
                <w:szCs w:val="24"/>
              </w:rPr>
              <w:fldChar w:fldCharType="end"/>
            </w:r>
          </w:p>
        </w:tc>
        <w:tc>
          <w:tcPr>
            <w:tcW w:w="0" w:type="auto"/>
            <w:tcBorders>
              <w:top w:val="single" w:sz="4" w:space="0" w:color="auto"/>
              <w:left w:val="nil"/>
              <w:bottom w:val="single" w:sz="4" w:space="0" w:color="auto"/>
              <w:right w:val="nil"/>
            </w:tcBorders>
            <w:hideMark/>
          </w:tcPr>
          <w:p w14:paraId="1E1A2E65"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val="en-US" w:bidi="en-US"/>
              </w:rPr>
              <w:t>The sensor's sensitivity is a measure for the change of output value in function of a change of input.</w:t>
            </w:r>
          </w:p>
          <w:p w14:paraId="6D729528"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val="en-US" w:bidi="en-US"/>
              </w:rPr>
              <w:t xml:space="preserve">In the case of a piezoresistive sensor, the input value is a force and the output value is a change in resistance. </w:t>
            </w:r>
            <w:r w:rsidRPr="00435924">
              <w:rPr>
                <w:rFonts w:cstheme="minorHAnsi"/>
                <w:sz w:val="24"/>
                <w:szCs w:val="24"/>
                <w:lang w:bidi="en-US"/>
              </w:rPr>
              <w:t>(</w:t>
            </w:r>
            <w:proofErr w:type="spellStart"/>
            <w:r w:rsidRPr="00435924">
              <w:rPr>
                <w:rFonts w:cstheme="minorHAnsi"/>
                <w:sz w:val="24"/>
                <w:szCs w:val="24"/>
                <w:lang w:bidi="en-US"/>
              </w:rPr>
              <w:t>Expressed</w:t>
            </w:r>
            <w:proofErr w:type="spellEnd"/>
            <w:r w:rsidRPr="00435924">
              <w:rPr>
                <w:rFonts w:cstheme="minorHAnsi"/>
                <w:sz w:val="24"/>
                <w:szCs w:val="24"/>
                <w:lang w:bidi="en-US"/>
              </w:rPr>
              <w:t xml:space="preserve"> as </w:t>
            </w:r>
            <w:bookmarkStart w:id="63" w:name="_Hlk70845743"/>
            <w:r w:rsidRPr="00435924">
              <w:rPr>
                <w:rFonts w:cstheme="minorHAnsi"/>
                <w:sz w:val="24"/>
                <w:szCs w:val="24"/>
                <w:lang w:bidi="en-US"/>
              </w:rPr>
              <w:t>Ω</w:t>
            </w:r>
            <w:bookmarkEnd w:id="63"/>
            <w:r w:rsidRPr="00435924">
              <w:rPr>
                <w:rFonts w:cstheme="minorHAnsi"/>
                <w:sz w:val="24"/>
                <w:szCs w:val="24"/>
                <w:lang w:bidi="en-US"/>
              </w:rPr>
              <w:t>Pa</w:t>
            </w:r>
            <w:r w:rsidRPr="00435924">
              <w:rPr>
                <w:rFonts w:cstheme="minorHAnsi"/>
                <w:sz w:val="24"/>
                <w:szCs w:val="24"/>
                <w:vertAlign w:val="superscript"/>
                <w:lang w:bidi="en-US"/>
              </w:rPr>
              <w:t>-1</w:t>
            </w:r>
            <w:r w:rsidRPr="00435924">
              <w:rPr>
                <w:rFonts w:cstheme="minorHAnsi"/>
                <w:sz w:val="24"/>
                <w:szCs w:val="24"/>
                <w:lang w:bidi="en-US"/>
              </w:rPr>
              <w:t>)</w:t>
            </w:r>
          </w:p>
        </w:tc>
      </w:tr>
      <w:tr w:rsidR="00167707" w:rsidRPr="00435924" w14:paraId="1FC53D80" w14:textId="77777777" w:rsidTr="006320DE">
        <w:tc>
          <w:tcPr>
            <w:tcW w:w="0" w:type="auto"/>
            <w:tcBorders>
              <w:top w:val="single" w:sz="4" w:space="0" w:color="auto"/>
              <w:left w:val="nil"/>
              <w:bottom w:val="single" w:sz="4" w:space="0" w:color="auto"/>
              <w:right w:val="nil"/>
            </w:tcBorders>
            <w:vAlign w:val="center"/>
            <w:hideMark/>
          </w:tcPr>
          <w:p w14:paraId="7256FCAA"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Repeatability</w:t>
            </w:r>
            <w:proofErr w:type="spellEnd"/>
          </w:p>
          <w:p w14:paraId="0E27E884"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bidi="en-US"/>
              </w:rPr>
              <w:fldChar w:fldCharType="begin" w:fldLock="1"/>
            </w:r>
            <w:r w:rsidRPr="00435924">
              <w:rPr>
                <w:rFonts w:cstheme="minorHAnsi"/>
                <w:sz w:val="24"/>
                <w:szCs w:val="24"/>
                <w:lang w:bidi="en-US"/>
              </w:rPr>
              <w:instrText xml:space="preserve">ADDIN CSL_CITATION {"citationItems":[{"id":"ITEM-1","itemData":{"DOI":"10.5194/jsss-8-1-2019","ISSN":"2194878X","abstract":"A highly flexible, piezoresistive sensor matrix based on a carbon nanotube (CNT) polymer composite is developed for pressure distribution measurement applications. With an overall height of about 400 μm, the sensors can measure pressure directly, without any deformation elements, such as a cantilever or a deformation membrane. The measurement range is from 2.5 to 640kPa. Both the position and the pressure of the applied load can be measured and visualized as a resistance change. The relative resistance measurement deviation of the data acquisition system is lower than 3% for the resistance range of 610° to 380k. This corresponds to a systematic deviation of pressure measurement of less than 3% in the measurement range. Besides the measurement of pressure, different sizes of loads can be detected as well. The developed fast and compact measurement system allows dynamic pressure measurement, such as gait analysis when used in an insole application.","author":[{"dropping-particle":"","family":"Ramalingame","given":"Rajarajan","non-dropping-particle":"","parse-names":false,"suffix":""},{"dropping-particle":"","family":"Hu","given":"Zheng","non-dropping-particle":"","parse-names":false,"suffix":""},{"dropping-particle":"","family":"Gerlach","given":"Carina","non-dropping-particle":"","parse-names":false,"suffix":""},{"dropping-particle":"","family":"Rajendran","given":"Dhivakar","non-dropping-particle":"","parse-names":false,"suffix":""},{"dropping-particle":"","family":"Zubkova","given":"Tatiana","non-dropping-particle":"","parse-names":false,"suffix":""},{"dropping-particle":"","family":"Baumann","given":"Reinhard","non-dropping-particle":"","parse-names":false,"suffix":""},{"dropping-particle":"","family":"Kanoun","given":"Olfa","non-dropping-particle":"","parse-names":false,"suffix":""}],"container-title":"Journal of Sensors and Sensor Systems","id":"ITEM-1","issue":"1","issued":{"date-parts":[["2019"]]},"page":"1-7","publisher":"Copernicus GmbH","title":"Flexible piezoresistive sensor matrix based on a carbon nanotube PDMS composite for dynamic pressure distribution measurement","type":"article-journal","volume":"8"},"uris":["http://www.mendeley.com/documents/?uuid=c700ac1a-9830-4545-9c04-a1a177333f2c"]},{"id":"ITEM-2","itemData":{"DOI":"10.1109/JSEN.2018.2885638","ISSN":"1530437X","abstract":"Prolonged sitting inadequacies cause pressure ulcer to many individuals, especially to disadvantaged with reduced mobility. The measurement of distributed pressure and detection of irregular sitting postures is essential for preventing the risk of developing pressure ulcer. In this paper, a pressure sensing system capable of recognizing sitting postures by means of measuring interface pressure through printed pressure sensors is presented. A thin and flexible large area sensor is screen-printed using silver flake and carbon particle inks and comprises 16 sensing elements. For the evaluation of practical usability, the sensor characterization is carried out by conducting stability, repeatability, drift, and bending tests. The performance of the sensor is checked under varying environmental conditions. Sitting posture detection accuracy above 80 % is achieved using a classification algorithm for four different sitting postures. Pressure distribution is monitored at a scanning rate of 10 Hz. A low-power and small form factor of readout electronics enables a compact packaging inside the seat cushion. The presented sensor design targets smart wheelchairs, but it is extendable to much larger areas, for example, to be used in beds. The proposed sensing system would be of a great assistance for caregivers and health professionals.","author":[{"dropping-particle":"","family":"Ahmad","given":"Jawad","non-dropping-particle":"","parse-names":false,"suffix":""},{"dropping-particle":"","family":"Andersson","given":"Henrik","non-dropping-particle":"","parse-names":false,"suffix":""},{"dropping-particle":"","family":"Sidén","given":"Johan","non-dropping-particle":"","parse-names":false,"suffix":""}],"container-title":"IEEE Sensors Journal","id":"ITEM-2","issue":"6","issued":{"date-parts":[["2019","3","15"]]},"page":"2055-2063","publisher":"Institute of Electrical and Electronics Engineers Inc.","title":"Screen-Printed Piezoresistive Sensors for Monitoring Pressure Distribution in Wheelchair","type":"article-journal","volume":"19"},"uris":["http://www.mendeley.com/documents/?uuid=e822d6b5-109b-4523-b023-7a452fec2b27"]},{"id":"ITEM-3","itemData":{"DOI":"10.1016/j.compositesb.2019.01.090","ISSN":"13598368","abstract":"Tuning the piezoresistive behavior of conductive polymeric composites requires an in-depth understanding of the structure-property relationships and deformation mechanisms at the polymer/conductive filler interface. In this paper, the unknown sources of nonlinearity (as frequently observed for specific material systems) are identified for the flexible and stretchable chopped carbon fiber (CCF)/polydimethylsiloxane (PDMS) conductive yarns. It is found that under cyclic loading the resistance initially reduces (negative piezoresistivity) up to a specific transition strain, beyond which positive piezoresistivity is observed until the onset of unloading. Apart from the opposing effects of fiber separation and Poisson's effect, the results suggest that such nonlinearity stems from carbon fiber (CF) buckling induced by CCF/PDMS interfacial friction upon unloading. Nevertheless, a low percolation threshold (1.41 wt%) was attained along with high sensitivity (gauge factors as high as </w:instrText>
            </w:r>
            <w:r w:rsidRPr="00435924">
              <w:rPr>
                <w:rFonts w:ascii="Cambria Math" w:hAnsi="Cambria Math" w:cs="Cambria Math"/>
                <w:sz w:val="24"/>
                <w:szCs w:val="24"/>
                <w:lang w:bidi="en-US"/>
              </w:rPr>
              <w:instrText>∼</w:instrText>
            </w:r>
            <w:r w:rsidRPr="00435924">
              <w:rPr>
                <w:rFonts w:cstheme="minorHAnsi"/>
                <w:sz w:val="24"/>
                <w:szCs w:val="24"/>
                <w:lang w:bidi="en-US"/>
              </w:rPr>
              <w:instrText>60 in cyclic loading) and stretchability (up to 25%). These characteristics make the CCF/PD</w:instrText>
            </w:r>
            <w:r w:rsidRPr="00435924">
              <w:rPr>
                <w:rFonts w:cstheme="minorHAnsi"/>
                <w:sz w:val="24"/>
                <w:szCs w:val="24"/>
                <w:lang w:val="en-US" w:bidi="en-US"/>
              </w:rPr>
              <w:instrText>MS sensors suitable for 3D-printable inks and stain sensing applications. For the latter, the sensors were integrated with a picture frame shear test setup to monitor the strain along the yarns in fiberglass/polypropylene fabrics subjected to Picture Frame test. Also, the capability of the sensors was demonstrated while used as wearable devices for detecting human joint motion.","author":[{"dropping-particle":"","family":"Montazerian","given":"H.","non-dropping-particle":"","parse-names":false,"suffix":""},{"dropping-particle":"","family":"Dalili","given":"A.","non-dropping-particle":"","parse-names":false,"suffix":""},{"dropping-particle":"","family":"Milani","given":"A. S.","non-dropping-particle":"","parse-names":false,"suffix":""},{"dropping-particle":"","family":"Hoorfar","given":"M.","non-dropping-particle":"","parse-names":false,"suffix":""}],"container-title":"Composites Part B: Engineering","id":"ITEM-3","issue":"March 2018","issued":{"date-parts":[["2019"]]},"page":"648-658","publisher":"Elsevier","title":"Piezoresistive sensing in chopped carbon fiber embedded PDMS yarns","type":"article-journal","volume":"164"},"uris":["http://www.mendeley.com/documents/?uuid=e055b9cf-4c27-496b-aafb-91face4b0aa5"]}],"mendeley":{"formattedCitation":"[22], [33], [34]","plainTextFormattedCitation":"[22], [33], [34]","previouslyFormattedCitation":"[22], [34], [35]"},"properties":{"noteIndex":0},"schema":"https://github.com/citation-style-language/schema/raw/master/csl-citation.json"}</w:instrText>
            </w:r>
            <w:r w:rsidRPr="00435924">
              <w:rPr>
                <w:rFonts w:cstheme="minorHAnsi"/>
                <w:sz w:val="24"/>
                <w:szCs w:val="24"/>
                <w:lang w:bidi="en-US"/>
              </w:rPr>
              <w:fldChar w:fldCharType="separate"/>
            </w:r>
            <w:r w:rsidRPr="00435924">
              <w:rPr>
                <w:rFonts w:cstheme="minorHAnsi"/>
                <w:sz w:val="24"/>
                <w:szCs w:val="24"/>
                <w:lang w:val="en-US" w:bidi="en-US"/>
              </w:rPr>
              <w:t>[22], [33], [34]</w:t>
            </w:r>
            <w:r w:rsidRPr="00435924">
              <w:rPr>
                <w:rFonts w:cstheme="minorHAnsi"/>
                <w:sz w:val="24"/>
                <w:szCs w:val="24"/>
              </w:rPr>
              <w:fldChar w:fldCharType="end"/>
            </w:r>
          </w:p>
        </w:tc>
        <w:tc>
          <w:tcPr>
            <w:tcW w:w="0" w:type="auto"/>
            <w:tcBorders>
              <w:top w:val="single" w:sz="4" w:space="0" w:color="auto"/>
              <w:left w:val="nil"/>
              <w:bottom w:val="single" w:sz="4" w:space="0" w:color="auto"/>
              <w:right w:val="nil"/>
            </w:tcBorders>
            <w:hideMark/>
          </w:tcPr>
          <w:p w14:paraId="2C0FD304"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val="en-US" w:bidi="en-US"/>
              </w:rPr>
              <w:t>This is the capability of the sensor to produce an equal response each time the same input is applied.</w:t>
            </w:r>
          </w:p>
          <w:p w14:paraId="761F09BB"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val="en-US" w:bidi="en-US"/>
              </w:rPr>
              <w:t>Optimal: As high as possible.</w:t>
            </w:r>
          </w:p>
        </w:tc>
      </w:tr>
      <w:tr w:rsidR="00167707" w:rsidRPr="00435924" w14:paraId="47F87589" w14:textId="77777777" w:rsidTr="006320DE">
        <w:tc>
          <w:tcPr>
            <w:tcW w:w="0" w:type="auto"/>
            <w:tcBorders>
              <w:top w:val="single" w:sz="4" w:space="0" w:color="auto"/>
              <w:left w:val="nil"/>
              <w:bottom w:val="single" w:sz="4" w:space="0" w:color="auto"/>
              <w:right w:val="nil"/>
            </w:tcBorders>
            <w:vAlign w:val="center"/>
            <w:hideMark/>
          </w:tcPr>
          <w:p w14:paraId="6CD526FF"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val="en-US" w:bidi="en-US"/>
              </w:rPr>
              <w:t>Stability</w:t>
            </w:r>
          </w:p>
          <w:p w14:paraId="4845FA20"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bidi="en-US"/>
              </w:rPr>
              <w:fldChar w:fldCharType="begin" w:fldLock="1"/>
            </w:r>
            <w:r w:rsidRPr="00435924">
              <w:rPr>
                <w:rFonts w:cstheme="minorHAnsi"/>
                <w:sz w:val="24"/>
                <w:szCs w:val="24"/>
                <w:lang w:val="en-US" w:bidi="en-US"/>
              </w:rPr>
              <w:instrText>ADDIN CSL_CITATION {"citationItems":[{"id":"ITEM-1","itemData":{"DOI":"10.17533/udea.redin.n82a06","ISSN":"24222844","abstract":"The use of contact pressure sensors has become popular in various engineering disciplines in recent years. They are used in characterization of vehicle tires, bearings, wind tunnels, prosthesis design, ergonomic analysis among other areas. These sensors are fabricated with materials that have certain properties such as piezoelectricity, piezoresistance and variable capacitance; however, the most used characteristic is the piezoresistive effect. This paper describes the fabrication of three different sensors using piezoresistive materials. Furthermore, a comparative technical study including a commercial sensor as a benchmark is done with the aim of selecting a suitable material when measuring contact pressure. The repeatability and hysteresis of each sensor were evaluated in a response to load test realized several times. A time drift test with a dead load was also performed for evaluating stability. Materials such as piezoresistive fabric or ink show to be suitable for applications where deformation and flexible sensors are required, Velostat is the least accurate but suitable for basic applications and in which a high resolution is not needed. Finally, some recommendations are given rega</w:instrText>
            </w:r>
            <w:r w:rsidRPr="00435924">
              <w:rPr>
                <w:rFonts w:cstheme="minorHAnsi"/>
                <w:sz w:val="24"/>
                <w:szCs w:val="24"/>
                <w:lang w:bidi="en-US"/>
              </w:rPr>
              <w:instrText xml:space="preserve">rding the type of material to be used in pressure sensors for engineering applications, particularly in the biomedical field.","author":[{"dropping-particle":"","family":"Valle-Lopera","given":"Diego Andrés","non-dropping-particle":"","parse-names":false,"suffix":""},{"dropping-particle":"","family":"Castaño-Franco","given":"Andrés Felipe","non-dropping-particle":"","parse-names":false,"suffix":""},{"dropping-particle":"","family":"Gallego-Londoño","given":"Jonathan","non-dropping-particle":"","parse-names":false,"suffix":""},{"dropping-particle":"","family":"Hernández-Valdivieso","given":"Alher Mauricio","non-dropping-particle":"","parse-names":false,"suffix":""}],"container-title":"Revista Facultad de Ingenieria","id":"ITEM-1","issue":"82","issued":{"date-parts":[["2017"]]},"page":"47-52","publisher":"Universidad de Antioquia","title":"Test and fabrication of piezoresistive sensors for contact pressure measurement","type":"article-journal","volume":"2017"},"uris":["http://www.mendeley.com/documents/?uuid=76f8141a-e520-4f68-a548-d37cd1d9967f"]},{"id":"ITEM-2","itemData":{"DOI":"10.5194/jsss-8-1-2019","ISSN":"2194878X","abstract":"A highly flexible, piezoresistive sensor matrix based on a carbon nanotube (CNT) polymer composite is developed for pressure distribution measurement applications. With an overall height of about 400 μm, the sensors can measure pressure directly, without any deformation elements, such as a cantilever or a deformation membrane. The measurement range is from 2.5 to 640kPa. Both the position and the pressure of the applied load can be measured and visualized as a resistance change. The relative resistance measurement deviation of the data acquisition system is lower than 3% for the resistance range of 610° to 380k. This corresponds to a systematic deviation of pressure measurement of less than 3% in the measurement range. Besides the measurement of pressure, different sizes of loads can be detected as well. The developed fast and compact measurement system allows dynamic pressure measurement, such as gait analysis when used in an insole application.","author":[{"dropping-particle":"","family":"Ramalingame","given":"Rajarajan","non-dropping-particle":"","parse-names":false,"suffix":""},{"dropping-particle":"","family":"Hu","given":"Zheng","non-dropping-particle":"","parse-names":false,"suffix":""},{"dropping-particle":"","family":"Gerlach","given":"Carina","non-dropping-particle":"","parse-names":false,"suffix":""},{"dropping-particle":"","family":"Rajendran","given":"Dhivakar","non-dropping-particle":"","parse-names":false,"suffix":""},{"dropping-particle":"","family":"Zubkova","given":"Tatiana","non-dropping-particle":"","parse-names":false,"suffix":""},{"dropping-particle":"","family":"Baumann","given":"Reinhard","non-dropping-particle":"","parse-names":false,"suffix":""},{"dropping-particle":"","family":"Kanoun","given":"Olfa","non-dropping-particle":"","parse-names":false,"suffix":""}],"container-title":"Journal of Sensors and Sensor Systems","id":"ITEM-2","issue":"1","issued":{"date-parts":[["2019"]]},"page":"1-7","publisher":"Copernicus GmbH","title":"Flexible piezoresistive sensor matrix based on a carbon nanotube PDMS composite for dynamic pressure distribution measurement","type":"article-journal","volume":"8"},"uris":["http://www.mendeley.com/documents/?uuid=c700ac1a-9830-4545-9c04-a1a177333f2c"]},{"id":"ITEM-3","itemData":{"DOI":"10.1109/JSEN.2018.2885638","ISSN":"1530437X","abstract":"Prolonged sitting inadequacies cause pressure ulcer to many individuals, especially to disadvantaged with reduced mobility. The measurement of distributed pressure and detection of irregular sitting postures is essential for preventing the risk of developing pressure ulcer. In this paper, a pressure sensing system capable of recognizing sitting postures by means of measuring interface pressure through printed pressure sensors is presented. A thin and flexible large area sensor is screen-printed using silver flake and carbon particle inks and comprises 16 sensing elements. For the evaluation of practical usability, the sensor characterization is carried out by conducting stability, repeatability, drift, and bending tests. The performance of the sensor is checked under varying environmental conditions. Sitting posture detection accuracy above 80 % is achieved using a classification algorithm for four different sitting postures. Pressure distribution is monitored at a scanning rate of 10 Hz. A low-power and small form factor of readout electronics enables a compact packaging inside the seat cushion. The presented sensor design targets smart wheelchairs, but it is extendable to much larger areas, for example, to be used in beds. The proposed sensing system would be of a great assistance for caregivers and health professionals.","author":[{"dropping-particle":"","family":"Ahmad","given":"Jawad","non-dropping-particle":"","parse-names":false,"suffix":""},{"dropping-particle":"","family":"Andersson","given":"Henrik","non-dropping-particle":"","parse-names":false,"suffix":""},{"dropping-particle":"","family":"Sidén","given":"Johan","non-dropping-particle":"","parse-names":false,"suffix":""}],"container-title":"IEEE Sensors Journal","id":"ITEM-3","issue":"6","issued":{"date-parts":[["2019","3","15"]]},"page":"2055-2063","publisher":"Institute of Electrical and Electronics Engineers Inc.","title":"Screen-Printed Piezoresistive Sensors for Monitoring Pressure Distribution in Wheelchair","type":"article-journal","volume":"19"},"uris":["http://www.mendeley.com/documents/?uuid=e822d6b5-109b-4523-b023-7a452fec2b27"]},{"id":"ITEM-4","itemData":{"DOI":"10.1016/j.compositesb.2019.01.090","ISSN":"13598368","abstract":"Tuning the piezoresistive behavior of conductive polymeric composites requires an in-depth understanding of the structure-property relationships and deformation mechanisms at the polymer/conductive filler interface. In this paper, the unknown sources of nonlinearity (as frequently observed for specific material systems) are identified for the flexible and stretchable chopped carbon fiber (CCF)/polydimethylsiloxane (PDMS) conductive yarns. It is found that under cyclic loading the resistance initially reduces (negative piezoresistivity) up to a specific transition strain, beyond which positive piezoresistivity is observed until the onset of unloading. Apart from the opposing effects of fiber separation and Poisson's effect, the results suggest that such nonlinearity stems from carbon fiber (CF) buckling induced by CCF/PDMS interfacial friction upon unloading. Nevertheless, a low percolation threshold (1.41 wt%) was attained along with high sensitivity (gauge factors as high as </w:instrText>
            </w:r>
            <w:r w:rsidRPr="00435924">
              <w:rPr>
                <w:rFonts w:ascii="Cambria Math" w:hAnsi="Cambria Math" w:cs="Cambria Math"/>
                <w:sz w:val="24"/>
                <w:szCs w:val="24"/>
                <w:lang w:bidi="en-US"/>
              </w:rPr>
              <w:instrText>∼</w:instrText>
            </w:r>
            <w:r w:rsidRPr="00435924">
              <w:rPr>
                <w:rFonts w:cstheme="minorHAnsi"/>
                <w:sz w:val="24"/>
                <w:szCs w:val="24"/>
                <w:lang w:bidi="en-US"/>
              </w:rPr>
              <w:instrText>60 in cyclic loading) and stretchability (up to 25%). These characteristics make the CCF/PDMS sensors suitabl</w:instrText>
            </w:r>
            <w:r w:rsidRPr="00435924">
              <w:rPr>
                <w:rFonts w:cstheme="minorHAnsi"/>
                <w:sz w:val="24"/>
                <w:szCs w:val="24"/>
                <w:lang w:val="en-US" w:bidi="en-US"/>
              </w:rPr>
              <w:instrText>e for 3D-printable inks and stain sensing applications. For the latter, the sensors were integrated with a picture frame shear test setup to monitor the strain along the yarns in fiberglass/polypropylene fabrics subjected to Picture Frame test. Also, the capability of the sensors was demonstrated while used as wearable devices for detecting human joint motion.","author":[{"dropping-particle":"","family":"Montazerian","given":"H.","non-dropping-particle":"","parse-names":false,"suffix":""},{"dropping-particle":"","family":"Dalili","given":"A.","non-dropping-particle":"","parse-names":false,"suffix":""},{"dropping-particle":"","family":"Milani","given":"A. S.","non-dropping-particle":"","parse-names":false,"suffix":""},{"dropping-particle":"","family":"Hoorfar","given":"M.","non-dropping-particle":"","parse-names":false,"suffix":""}],"container-title":"Composites Part B: Engineering","id":"ITEM-4","issue":"March 2018","issued":{"date-parts":[["2019"]]},"page":"648-658","publisher":"Elsevier","title":"Piezoresistive sensing in chopped carbon fiber embedded PDMS yarns","type":"article-journal","volume":"164"},"uris":["http://www.mendeley.com/documents/?uuid=e055b9cf-4c27-496b-aafb-91face4b0aa5"]}],"mendeley":{"formattedCitation":"[15], [22], [33], [34]","plainTextFormattedCitation":"[15], [22], [33], [34]","previouslyFormattedCitation":"[15], [22], [34], [35]"},"properties":{"noteIndex":0},"schema":"https://github.com/citation-style-language/schema/raw/master/csl-citation.json"}</w:instrText>
            </w:r>
            <w:r w:rsidRPr="00435924">
              <w:rPr>
                <w:rFonts w:cstheme="minorHAnsi"/>
                <w:sz w:val="24"/>
                <w:szCs w:val="24"/>
                <w:lang w:bidi="en-US"/>
              </w:rPr>
              <w:fldChar w:fldCharType="separate"/>
            </w:r>
            <w:r w:rsidRPr="00435924">
              <w:rPr>
                <w:rFonts w:cstheme="minorHAnsi"/>
                <w:sz w:val="24"/>
                <w:szCs w:val="24"/>
                <w:lang w:val="en-US" w:bidi="en-US"/>
              </w:rPr>
              <w:t>[15], [22], [33], [34]</w:t>
            </w:r>
            <w:r w:rsidRPr="00435924">
              <w:rPr>
                <w:rFonts w:cstheme="minorHAnsi"/>
                <w:sz w:val="24"/>
                <w:szCs w:val="24"/>
              </w:rPr>
              <w:fldChar w:fldCharType="end"/>
            </w:r>
          </w:p>
        </w:tc>
        <w:tc>
          <w:tcPr>
            <w:tcW w:w="0" w:type="auto"/>
            <w:tcBorders>
              <w:top w:val="single" w:sz="4" w:space="0" w:color="auto"/>
              <w:left w:val="nil"/>
              <w:bottom w:val="single" w:sz="4" w:space="0" w:color="auto"/>
              <w:right w:val="nil"/>
            </w:tcBorders>
            <w:hideMark/>
          </w:tcPr>
          <w:p w14:paraId="3F997045"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val="en-US" w:bidi="en-US"/>
              </w:rPr>
              <w:t>This is the capability of the sensor to produce a constant output value when a constant force is applied over a period of time.</w:t>
            </w:r>
          </w:p>
          <w:p w14:paraId="7C74EE50"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val="en-US" w:bidi="en-US"/>
              </w:rPr>
              <w:t>Change in stability is called drift of the sensor.</w:t>
            </w:r>
          </w:p>
          <w:p w14:paraId="2CE77ECE"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val="en-US" w:bidi="en-US"/>
              </w:rPr>
              <w:t>Optimal: stability as high as possible, drift as low as possible.</w:t>
            </w:r>
          </w:p>
        </w:tc>
      </w:tr>
      <w:tr w:rsidR="00167707" w:rsidRPr="00435924" w14:paraId="014A6495" w14:textId="77777777" w:rsidTr="006320DE">
        <w:tc>
          <w:tcPr>
            <w:tcW w:w="0" w:type="auto"/>
            <w:tcBorders>
              <w:top w:val="single" w:sz="4" w:space="0" w:color="auto"/>
              <w:left w:val="nil"/>
              <w:bottom w:val="single" w:sz="8" w:space="0" w:color="auto"/>
              <w:right w:val="nil"/>
            </w:tcBorders>
            <w:vAlign w:val="center"/>
            <w:hideMark/>
          </w:tcPr>
          <w:p w14:paraId="21C1D44D"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val="en-US" w:bidi="en-US"/>
              </w:rPr>
              <w:t>Temperature &amp; humidity range</w:t>
            </w:r>
          </w:p>
          <w:p w14:paraId="23FA450C"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fldChar w:fldCharType="begin" w:fldLock="1"/>
            </w:r>
            <w:r w:rsidRPr="00435924">
              <w:rPr>
                <w:rFonts w:cstheme="minorHAnsi"/>
                <w:sz w:val="24"/>
                <w:szCs w:val="24"/>
                <w:lang w:val="en-US" w:bidi="en-US"/>
              </w:rPr>
              <w:instrText>ADDIN CSL_CITATION {"citationItems":[{"id":"ITEM-1","itemData":{"DOI":"10.1109/JSEN.2018.2885638","ISSN":"1530437X","abstract":"Prolonged sitting inadequacies cause pressure ulcer to many individuals, especially to disadvantaged with reduced mobility. The measurement of distributed pressure and detection of irregular sitting postures is essential for preventing the risk of developing pressure ulcer. In this paper, a pressure sensing system capable of recognizing sitting postures by means of measuring interface pressure through printed pressure sensors is presented. A thin and flexible large area sensor is screen-printed using silver flake and carbon particle inks and comprises 16 sensing elements. For the evaluation of practical usability, the sensor characterization is carried out by conducting stability, repeatability, drift, and bending tests. The performance of the sensor is checked under varying environmental conditions. Sitting posture detection accuracy above 80 % is achieved using a classification algorithm for four different sitting postures. Pressure distribution is monitored at a scanning rate of 10 Hz. A low-power and small form factor of readout electronics enables a c</w:instrText>
            </w:r>
            <w:r w:rsidRPr="00435924">
              <w:rPr>
                <w:rFonts w:cstheme="minorHAnsi"/>
                <w:sz w:val="24"/>
                <w:szCs w:val="24"/>
                <w:lang w:bidi="en-US"/>
              </w:rPr>
              <w:instrText>ompact packaging inside the seat cushion. The presented sensor design targets smart wheelchairs, but it is extendable to much larger areas, for example, to be used in beds. The proposed sensing system would be of a great assistance for caregivers and health professionals.","author":[{"dropping-particle":"","family":"Ahmad","given":"Jawad","non-dropping-particle":"","parse-names":false,"suffix":""},{"dropping-particle":"","family":"Andersson","given":"Henrik","non-dropping-particle":"","parse-names":false,"suffix":""},{"dropping-particle":"","family":"Sidén","given":"Johan","non-dropping-particle":"","parse-names":false,"suffix":""}],"container-title":"IEEE Sensors Journal","id":"ITEM-1","issue":"6","issued":{"date-parts":[["2019","3","15"]]},"page":"2055-2063","publisher":"Institute of Electrical and Electronics Engineers Inc.","title":"Screen-Printed Piezoresistive Sensors for Monitoring Pressure Distribution in Wheelchair","type":"article-journal","volume":"19"},"uris":["http://www.mendeley.com/documents/?uuid=e822d6b5-109b-4523-b023-7a452fec2b27"]},{"id":"ITEM-2","itemData":{"author":[{"dropping-particle":"","family":"LLC.","given":"Sensitronics","non-dropping-particle":"","parse-names":false,"suffix":""}],"id":"ITEM-2","issued":{"date-parts":[["2017"]]},"page":"1-15","title":"FSR 101 Force Sensing Resistor Theory and Applications","type":"article-journal"},"uris":["http://www.mendeley.com/documents/?uuid=a66a8a0a-0d22-42b4-aaaa-7ef8fd6f2d67"]}],"mendeley":{"formattedCitation":"[22], [35]","plainTextFormattedCitation":"[22], [35]","previouslyFormattedCitation":"[22], [36]"},"properties":{"noteIndex":0},"schema":"https://github.com/citation-style-language/schema/raw/master/csl-citation.json"}</w:instrText>
            </w:r>
            <w:r w:rsidRPr="00435924">
              <w:rPr>
                <w:rFonts w:cstheme="minorHAnsi"/>
                <w:sz w:val="24"/>
                <w:szCs w:val="24"/>
                <w:lang w:bidi="en-US"/>
              </w:rPr>
              <w:fldChar w:fldCharType="separate"/>
            </w:r>
            <w:r w:rsidRPr="00435924">
              <w:rPr>
                <w:rFonts w:cstheme="minorHAnsi"/>
                <w:sz w:val="24"/>
                <w:szCs w:val="24"/>
                <w:lang w:bidi="en-US"/>
              </w:rPr>
              <w:t>[22], [35]</w:t>
            </w:r>
            <w:r w:rsidRPr="00435924">
              <w:rPr>
                <w:rFonts w:cstheme="minorHAnsi"/>
                <w:sz w:val="24"/>
                <w:szCs w:val="24"/>
              </w:rPr>
              <w:fldChar w:fldCharType="end"/>
            </w:r>
          </w:p>
        </w:tc>
        <w:tc>
          <w:tcPr>
            <w:tcW w:w="0" w:type="auto"/>
            <w:tcBorders>
              <w:top w:val="single" w:sz="4" w:space="0" w:color="auto"/>
              <w:left w:val="nil"/>
              <w:bottom w:val="single" w:sz="8" w:space="0" w:color="auto"/>
              <w:right w:val="nil"/>
            </w:tcBorders>
            <w:hideMark/>
          </w:tcPr>
          <w:p w14:paraId="5337A43E"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val="en-US" w:bidi="en-US"/>
              </w:rPr>
              <w:t>When the environmental conditions (temperature and relative humidity) change, the characteristics of the sensor will be altered.</w:t>
            </w:r>
          </w:p>
          <w:p w14:paraId="18A4B1EC"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val="en-US" w:bidi="en-US"/>
              </w:rPr>
              <w:t>An operating range can be determined in which the sensor shows acceptable variation in output.</w:t>
            </w:r>
          </w:p>
        </w:tc>
      </w:tr>
    </w:tbl>
    <w:p w14:paraId="1E01644C" w14:textId="77777777" w:rsidR="00435924" w:rsidRPr="00435924" w:rsidRDefault="00435924" w:rsidP="00435924">
      <w:pPr>
        <w:jc w:val="both"/>
        <w:rPr>
          <w:rFonts w:cstheme="minorHAnsi"/>
          <w:sz w:val="24"/>
          <w:szCs w:val="24"/>
          <w:lang w:val="en-GB"/>
        </w:rPr>
      </w:pPr>
    </w:p>
    <w:p w14:paraId="36718BFB" w14:textId="77777777" w:rsidR="00435924" w:rsidRPr="00435924" w:rsidRDefault="00435924" w:rsidP="00435924">
      <w:pPr>
        <w:jc w:val="both"/>
        <w:rPr>
          <w:rFonts w:cstheme="minorHAnsi"/>
          <w:i/>
          <w:sz w:val="24"/>
          <w:szCs w:val="24"/>
          <w:lang w:val="en-GB" w:bidi="en-US"/>
        </w:rPr>
      </w:pPr>
      <w:r w:rsidRPr="00435924">
        <w:rPr>
          <w:rFonts w:cstheme="minorHAnsi"/>
          <w:i/>
          <w:sz w:val="24"/>
          <w:szCs w:val="24"/>
          <w:lang w:val="en-GB" w:bidi="en-US"/>
        </w:rPr>
        <w:t>2.1. Piezo-resistive Sensors</w:t>
      </w:r>
    </w:p>
    <w:p w14:paraId="3D13EF64"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 xml:space="preserve">Piezoresistive sensors convert an applied pressure, as a result of a force, into a change of resistance. Piezoresistive materials are used to provide a change in resistance when a force is applied. According to Valle-Lopera et al. </w:t>
      </w:r>
      <w:r w:rsidRPr="00435924">
        <w:rPr>
          <w:rFonts w:cstheme="minorHAnsi"/>
          <w:sz w:val="24"/>
          <w:szCs w:val="24"/>
          <w:lang w:val="en-GB" w:bidi="en-US"/>
        </w:rPr>
        <w:fldChar w:fldCharType="begin" w:fldLock="1"/>
      </w:r>
      <w:r w:rsidRPr="00435924">
        <w:rPr>
          <w:rFonts w:cstheme="minorHAnsi"/>
          <w:sz w:val="24"/>
          <w:szCs w:val="24"/>
          <w:lang w:val="en-GB" w:bidi="en-US"/>
        </w:rPr>
        <w:instrText>ADDIN CSL_CITATION {"citationItems":[{"id":"ITEM-1","itemData":{"DOI":"10.17533/udea.redin.n82a06","ISSN":"24222844","abstract":"The use of contact pressure sensors has become popular in various engineering disciplines in recent years. They are used in characterization of vehicle tires, bearings, wind tunnels, prosthesis design, ergonomic analysis among other areas. These sensors are fabricated with materials that have certain properties such as piezoelectricity, piezoresistance and variable capacitance; however, the most used characteristic is the piezoresistive effect. This paper describes the fabrication of three different sensors using piezoresistive materials. Furthermore, a comparative technical study including a commercial sensor as a benchmark is done with the aim of selecting a suitable material when measuring contact pressure. The repeatability and hysteresis of each sensor were evaluated in a response to load test realized several times. A time drift test with a dead load was also performed for evaluating stability. Materials such as piezoresistive fabric or ink show to be suitable for applications where deformation and flexible sensors are required, Velostat is the least accurate but suitable for basic applications and in which a high resolution is not needed. Finally, some recommendations are given regarding the type of material to be used in pressure sensors for engineering applications, particularly in the biomedical field.","author":[{"dropping-particle":"","family":"Valle-Lopera","given":"Diego Andrés","non-dropping-particle":"","parse-names":false,"suffix":""},{"dropping-particle":"","family":"Castaño-Franco","given":"Andrés Felipe","non-dropping-particle":"","parse-names":false,"suffix":""},{"dropping-particle":"","family":"Gallego-Londoño","given":"Jonathan","non-dropping-particle":"","parse-names":false,"suffix":""},{"dropping-particle":"","family":"Hernández-Valdivieso","given":"Alher Mauricio","non-dropping-particle":"","parse-names":false,"suffix":""}],"container-title":"Revista Facultad de Ingenieria","id":"ITEM-1","issue":"82","issued":{"date-parts":[["2017"]]},"page":"47-52","publisher":"Universidad de Antioquia","title":"Test and fabrication of piezoresistive sensors for contact pressure measurement","type":"article-journal","volume":"2017"},"uris":["http://www.mendeley.com/documents/?uuid=76f8141a-e520-4f68-a548-d37cd1d9967f"]}],"mendeley":{"formattedCitation":"[15]","plainTextFormattedCitation":"[15]","previouslyFormattedCitation":"[15]"},"properties":{"noteIndex":0},"schema":"https://github.com/citation-style-language/schema/raw/master/csl-citation.json"}</w:instrText>
      </w:r>
      <w:r w:rsidRPr="00435924">
        <w:rPr>
          <w:rFonts w:cstheme="minorHAnsi"/>
          <w:sz w:val="24"/>
          <w:szCs w:val="24"/>
          <w:lang w:val="en-GB" w:bidi="en-US"/>
        </w:rPr>
        <w:fldChar w:fldCharType="separate"/>
      </w:r>
      <w:r w:rsidRPr="00435924">
        <w:rPr>
          <w:rFonts w:cstheme="minorHAnsi"/>
          <w:sz w:val="24"/>
          <w:szCs w:val="24"/>
          <w:lang w:val="en-GB" w:bidi="en-US"/>
        </w:rPr>
        <w:t>[15]</w:t>
      </w:r>
      <w:r w:rsidRPr="00435924">
        <w:rPr>
          <w:rFonts w:cstheme="minorHAnsi"/>
          <w:sz w:val="24"/>
          <w:szCs w:val="24"/>
          <w:lang w:val="en-GB"/>
        </w:rPr>
        <w:fldChar w:fldCharType="end"/>
      </w:r>
      <w:r w:rsidRPr="00435924">
        <w:rPr>
          <w:rFonts w:cstheme="minorHAnsi"/>
          <w:sz w:val="24"/>
          <w:szCs w:val="24"/>
          <w:lang w:val="en-GB" w:bidi="en-US"/>
        </w:rPr>
        <w:t xml:space="preserve">, the relationship between the applied force (F) and the resistance of the material can be described by: </w:t>
      </w:r>
    </w:p>
    <w:p w14:paraId="40D3B156" w14:textId="3BAE3D56" w:rsidR="00435924" w:rsidRPr="00435924" w:rsidRDefault="00435924" w:rsidP="00435924">
      <w:pPr>
        <w:jc w:val="both"/>
        <w:rPr>
          <w:rFonts w:cstheme="minorHAnsi"/>
          <w:sz w:val="24"/>
          <w:szCs w:val="24"/>
          <w:lang w:val="en-GB" w:bidi="en-US"/>
        </w:rPr>
      </w:pPr>
      <m:oMath>
        <m:r>
          <m:rPr>
            <m:sty m:val="p"/>
          </m:rPr>
          <w:rPr>
            <w:rFonts w:ascii="Cambria Math" w:hAnsi="Cambria Math" w:cstheme="minorHAnsi"/>
            <w:sz w:val="24"/>
            <w:szCs w:val="24"/>
            <w:lang w:val="en-GB" w:bidi="en-US"/>
          </w:rPr>
          <m:t>R=</m:t>
        </m:r>
        <m:f>
          <m:fPr>
            <m:ctrlPr>
              <w:rPr>
                <w:rFonts w:ascii="Cambria Math" w:hAnsi="Cambria Math" w:cstheme="minorHAnsi"/>
                <w:sz w:val="24"/>
                <w:szCs w:val="24"/>
              </w:rPr>
            </m:ctrlPr>
          </m:fPr>
          <m:num>
            <m:r>
              <m:rPr>
                <m:sty m:val="p"/>
              </m:rPr>
              <w:rPr>
                <w:rFonts w:ascii="Cambria Math" w:hAnsi="Cambria Math" w:cstheme="minorHAnsi"/>
                <w:sz w:val="24"/>
                <w:szCs w:val="24"/>
                <w:lang w:val="en-GB" w:bidi="en-US"/>
              </w:rPr>
              <m:t xml:space="preserve">ρ∙K </m:t>
            </m:r>
          </m:num>
          <m:den>
            <m:r>
              <m:rPr>
                <m:sty m:val="p"/>
              </m:rPr>
              <w:rPr>
                <w:rFonts w:ascii="Cambria Math" w:hAnsi="Cambria Math" w:cstheme="minorHAnsi"/>
                <w:sz w:val="24"/>
                <w:szCs w:val="24"/>
                <w:lang w:val="en-GB" w:bidi="en-US"/>
              </w:rPr>
              <m:t>F</m:t>
            </m:r>
          </m:den>
        </m:f>
        <m:r>
          <w:rPr>
            <w:rFonts w:ascii="Cambria Math" w:hAnsi="Cambria Math" w:cstheme="minorHAnsi"/>
            <w:sz w:val="24"/>
            <w:szCs w:val="24"/>
            <w:lang w:val="en-GB" w:bidi="en-US"/>
          </w:rPr>
          <m:t>,</m:t>
        </m:r>
      </m:oMath>
      <w:r w:rsidRPr="00435924">
        <w:rPr>
          <w:rFonts w:cstheme="minorHAnsi"/>
          <w:sz w:val="24"/>
          <w:szCs w:val="24"/>
          <w:lang w:val="en-GB" w:bidi="en-US"/>
        </w:rPr>
        <w:t xml:space="preserve">                                 (1)               </w:t>
      </w:r>
    </w:p>
    <w:p w14:paraId="1446FA33"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Where ρ is the resistivity and K is a function of the surface roughness and elastic properties of the material. As seen in the previous equation, the resistance of the piezoresistive material is inversely proportional to the applied force. The electrical resistance will be in the range of mega ohms when no force is applied and decrease when the applied force increases</w:t>
      </w:r>
      <w:r w:rsidRPr="00435924">
        <w:rPr>
          <w:rFonts w:cstheme="minorHAnsi"/>
          <w:sz w:val="24"/>
          <w:szCs w:val="24"/>
          <w:lang w:val="en-GB" w:bidi="en-US"/>
        </w:rPr>
        <w:fldChar w:fldCharType="begin" w:fldLock="1"/>
      </w:r>
      <w:r w:rsidRPr="00435924">
        <w:rPr>
          <w:rFonts w:cstheme="minorHAnsi"/>
          <w:sz w:val="24"/>
          <w:szCs w:val="24"/>
          <w:lang w:val="en-GB" w:bidi="en-US"/>
        </w:rPr>
        <w:instrText>ADDIN CSL_CITATION {"citationItems":[{"id":"ITEM-1","itemData":{"DOI":"10.17533/udea.redin.n82a06","ISSN":"24222844","abstract":"The use of contact pressure sensors has become popular in various engineering disciplines in recent years. They are used in characterization of vehicle tires, bearings, wind tunnels, prosthesis design, ergonomic analysis among other areas. These sensors are fabricated with materials that have certain properties such as piezoelectricity, piezoresistance and variable capacitance; however, the most used characteristic is the piezoresistive effect. This paper describes the fabrication of three different sensors using piezoresistive materials. Furthermore, a comparative technical study including a commercial sensor as a benchmark is done with the aim of selecting a suitable material when measuring contact pressure. The repeatability and hysteresis of each sensor were evaluated in a response to load test realized several times. A time drift test with a dead load was also performed for evaluating stability. Materials such as piezoresistive fabric or ink show to be suitable for applications where deformation and flexible sensors are required, Velostat is the least accurate but suitable for basic applications and in which a high resolution is not needed. Finally, some recommendations are given regarding the type of material to be used in pressure sensors for engineering applications, particularly in the biomedical field.","author":[{"dropping-particle":"","family":"Valle-Lopera","given":"Diego Andrés","non-dropping-particle":"","parse-names":false,"suffix":""},{"dropping-particle":"","family":"Castaño-Franco","given":"Andrés Felipe","non-dropping-particle":"","parse-names":false,"suffix":""},{"dropping-particle":"","family":"Gallego-Londoño","given":"Jonathan","non-dropping-particle":"","parse-names":false,"suffix":""},{"dropping-particle":"","family":"Hernández-Valdivieso","given":"Alher Mauricio","non-dropping-particle":"","parse-names":false,"suffix":""}],"container-title":"Revista Facultad de Ingenieria","id":"ITEM-1","issue":"82","issued":{"date-parts":[["2017"]]},"page":"47-52","publisher":"Universidad de Antioquia","title":"Test and fabrication of piezoresistive sensors for contact pressure measurement","type":"article-journal","volume":"2017"},"uris":["http://www.mendeley.com/documents/?uuid=76f8141a-e520-4f68-a548-d37cd1d9967f"]}],"mendeley":{"formattedCitation":"[15]","plainTextFormattedCitation":"[15]","previouslyFormattedCitation":"[15]"},"properties":{"noteIndex":0},"schema":"https://github.com/citation-style-language/schema/raw/master/csl-citation.json"}</w:instrText>
      </w:r>
      <w:r w:rsidRPr="00435924">
        <w:rPr>
          <w:rFonts w:cstheme="minorHAnsi"/>
          <w:sz w:val="24"/>
          <w:szCs w:val="24"/>
          <w:lang w:val="en-GB" w:bidi="en-US"/>
        </w:rPr>
        <w:fldChar w:fldCharType="separate"/>
      </w:r>
      <w:r w:rsidRPr="00435924">
        <w:rPr>
          <w:rFonts w:cstheme="minorHAnsi"/>
          <w:sz w:val="24"/>
          <w:szCs w:val="24"/>
          <w:lang w:val="en-GB" w:bidi="en-US"/>
        </w:rPr>
        <w:t>[15]</w:t>
      </w:r>
      <w:r w:rsidRPr="00435924">
        <w:rPr>
          <w:rFonts w:cstheme="minorHAnsi"/>
          <w:sz w:val="24"/>
          <w:szCs w:val="24"/>
          <w:lang w:val="en-GB"/>
        </w:rPr>
        <w:fldChar w:fldCharType="end"/>
      </w:r>
      <w:r w:rsidRPr="00435924">
        <w:rPr>
          <w:rFonts w:cstheme="minorHAnsi"/>
          <w:sz w:val="24"/>
          <w:szCs w:val="24"/>
          <w:lang w:val="en-GB" w:bidi="en-US"/>
        </w:rPr>
        <w:t xml:space="preserve">. The piezoresistive layer is typically a conductive polymer, which is made by dispersing conductive nanoparticles into a non-conductive polymer matrix. According to </w:t>
      </w:r>
      <w:proofErr w:type="spellStart"/>
      <w:r w:rsidRPr="00435924">
        <w:rPr>
          <w:rFonts w:cstheme="minorHAnsi"/>
          <w:sz w:val="24"/>
          <w:szCs w:val="24"/>
          <w:lang w:val="en-GB" w:bidi="en-US"/>
        </w:rPr>
        <w:t>Ramalingame</w:t>
      </w:r>
      <w:proofErr w:type="spellEnd"/>
      <w:r w:rsidRPr="00435924">
        <w:rPr>
          <w:rFonts w:cstheme="minorHAnsi"/>
          <w:sz w:val="24"/>
          <w:szCs w:val="24"/>
          <w:lang w:val="en-GB" w:bidi="en-US"/>
        </w:rPr>
        <w:t xml:space="preserve"> et al. </w:t>
      </w:r>
      <w:r w:rsidRPr="00435924">
        <w:rPr>
          <w:rFonts w:cstheme="minorHAnsi"/>
          <w:sz w:val="24"/>
          <w:szCs w:val="24"/>
          <w:lang w:val="en-GB" w:bidi="en-US"/>
        </w:rPr>
        <w:fldChar w:fldCharType="begin" w:fldLock="1"/>
      </w:r>
      <w:r w:rsidRPr="00435924">
        <w:rPr>
          <w:rFonts w:cstheme="minorHAnsi"/>
          <w:sz w:val="24"/>
          <w:szCs w:val="24"/>
          <w:lang w:val="en-GB" w:bidi="en-US"/>
        </w:rPr>
        <w:instrText>ADDIN CSL_CITATION {"citationItems":[{"id":"ITEM-1","itemData":{"DOI":"10.5194/jsss-8-1-2019","ISSN":"2194878X","abstract":"A highly flexible, piezoresistive sensor matrix based on a carbon nanotube (CNT) polymer composite is developed for pressure distribution measurement applications. With an overall height of about 400 μm, the sensors can measure pressure directly, without any deformation elements, such as a cantilever or a deformation membrane. The measurement range is from 2.5 to 640kPa. Both the position and the pressure of the applied load can be measured and visualized as a resistance change. The relative resistance measurement deviation of the data acquisition system is lower than 3% for the resistance range of 610° to 380k. This corresponds to a systematic deviation of pressure measurement of less than 3% in the measurement range. Besides the measurement of pressure, different sizes of loads can be detected as well. The developed fast and compact measurement system allows dynamic pressure measurement, such as gait analysis when used in an insole application.","author":[{"dropping-particle":"","family":"Ramalingame","given":"Rajarajan","non-dropping-particle":"","parse-names":false,"suffix":""},{"dropping-particle":"","family":"Hu","given":"Zheng","non-dropping-particle":"","parse-names":false,"suffix":""},{"dropping-particle":"","family":"Gerlach","given":"Carina","non-dropping-particle":"","parse-names":false,"suffix":""},{"dropping-particle":"","family":"Rajendran","given":"Dhivakar","non-dropping-particle":"","parse-names":false,"suffix":""},{"dropping-particle":"","family":"Zubkova","given":"Tatiana","non-dropping-particle":"","parse-names":false,"suffix":""},{"dropping-particle":"","family":"Baumann","given":"Reinhard","non-dropping-particle":"","parse-names":false,"suffix":""},{"dropping-particle":"","family":"Kanoun","given":"Olfa","non-dropping-particle":"","parse-names":false,"suffix":""}],"container-title":"Journal of Sensors and Sensor Systems","id":"ITEM-1","issue":"1","issued":{"date-parts":[["2019"]]},"page":"1-7","publisher":"Copernicus GmbH","title":"Flexible piezoresistive sensor matrix based on a carbon nanotube PDMS composite for dynamic pressure distribution measurement","type":"article-journal","volume":"8"},"uris":["http://www.mendeley.com/documents/?uuid=c700ac1a-9830-4545-9c04-a1a177333f2c"]}],"mendeley":{"formattedCitation":"[33]","plainTextFormattedCitation":"[33]","previouslyFormattedCitation":"[34]"},"properties":{"noteIndex":0},"schema":"https://github.com/citation-style-language/schema/raw/master/csl-citation.json"}</w:instrText>
      </w:r>
      <w:r w:rsidRPr="00435924">
        <w:rPr>
          <w:rFonts w:cstheme="minorHAnsi"/>
          <w:sz w:val="24"/>
          <w:szCs w:val="24"/>
          <w:lang w:val="en-GB" w:bidi="en-US"/>
        </w:rPr>
        <w:fldChar w:fldCharType="separate"/>
      </w:r>
      <w:r w:rsidRPr="00435924">
        <w:rPr>
          <w:rFonts w:cstheme="minorHAnsi"/>
          <w:sz w:val="24"/>
          <w:szCs w:val="24"/>
          <w:lang w:val="en-GB" w:bidi="en-US"/>
        </w:rPr>
        <w:t>[33]</w:t>
      </w:r>
      <w:r w:rsidRPr="00435924">
        <w:rPr>
          <w:rFonts w:cstheme="minorHAnsi"/>
          <w:sz w:val="24"/>
          <w:szCs w:val="24"/>
          <w:lang w:val="en-GB"/>
        </w:rPr>
        <w:fldChar w:fldCharType="end"/>
      </w:r>
      <w:r w:rsidRPr="00435924">
        <w:rPr>
          <w:rFonts w:cstheme="minorHAnsi"/>
          <w:sz w:val="24"/>
          <w:szCs w:val="24"/>
          <w:lang w:val="en-GB" w:bidi="en-US"/>
        </w:rPr>
        <w:t xml:space="preserve">, polydimethylsiloxane (PDMS) is widely used as background for the piezoresistive layer, because of its flexibility, biocompatibility, and temperature stability. However, </w:t>
      </w:r>
      <w:proofErr w:type="spellStart"/>
      <w:r w:rsidRPr="00435924">
        <w:rPr>
          <w:rFonts w:cstheme="minorHAnsi"/>
          <w:sz w:val="24"/>
          <w:szCs w:val="24"/>
          <w:lang w:val="en-GB" w:bidi="en-US"/>
        </w:rPr>
        <w:t>Kappassov</w:t>
      </w:r>
      <w:proofErr w:type="spellEnd"/>
      <w:r w:rsidRPr="00435924">
        <w:rPr>
          <w:rFonts w:cstheme="minorHAnsi"/>
          <w:sz w:val="24"/>
          <w:szCs w:val="24"/>
          <w:lang w:val="en-GB" w:bidi="en-US"/>
        </w:rPr>
        <w:t xml:space="preserve"> et al. </w:t>
      </w:r>
      <w:r w:rsidRPr="00435924">
        <w:rPr>
          <w:rFonts w:cstheme="minorHAnsi"/>
          <w:sz w:val="24"/>
          <w:szCs w:val="24"/>
          <w:lang w:val="en-GB" w:bidi="en-US"/>
        </w:rPr>
        <w:fldChar w:fldCharType="begin" w:fldLock="1"/>
      </w:r>
      <w:r w:rsidRPr="00435924">
        <w:rPr>
          <w:rFonts w:cstheme="minorHAnsi"/>
          <w:sz w:val="24"/>
          <w:szCs w:val="24"/>
          <w:lang w:val="en-GB" w:bidi="en-US"/>
        </w:rPr>
        <w:instrText>ADDIN CSL_CITATION {"citationItems":[{"id":"ITEM-1","itemData":{"DOI":"10.1016/j.robot.2015.07.015ï","abstract":"Tactile sensing is an essential element of autonomous dexterous robot hand manipulation. It provides information about forces of interaction and surface properties at points of contact between the robot fingers and the objects. Recent advancements in robot tactile sensing led to development of many computational techniques that exploit this important sensory channel. This paper reviews current state-of-the-art of manipulation and grasping applications that involve artificial sense of touch and discusses pros and cons of each technique. The main issues of artificial tactile sensing are addressed. General requirements of a tactile sensor are briefly discussed and the main transduction technologies are analyzed. Twenty eight various tactile sensors, each integrated into a robot hand, are classified in accordance with their transduction types and applications. Previously issued reviews are focused on hardware part of tactile sensors, whereas we present an overview of algorithms and tactile feedback-based control systems that exploit signals from the sensors. The applications of these algorithms include grasp stability estimation, tactile object recognition, tactile servoing and force control. Drawing from advancements in tactile sensing technology and taking into consideration its drawbacks, this paper outlines possible new directions of research in dexterous manipulation.","author":[{"dropping-particle":"","family":"Kappassov","given":"Zhanat","non-dropping-particle":"","parse-names":false,"suffix":""},{"dropping-particle":"","family":"Antonio Corrales Ramon","given":"Juan","non-dropping-particle":"","parse-names":false,"suffix":""},{"dropping-particle":"","family":"Perdereau","given":"Véronique","non-dropping-particle":"","parse-names":false,"suffix":""},{"dropping-particle":"","family":"Corrales","given":"Juan-Antonio","non-dropping-particle":"","parse-names":false,"suffix":""}],"container-title":"Robotics and Autonomous Systems","id":"ITEM-1","issued":{"date-parts":[["2015"]]},"page":"195-220","publisher":"Elsevier","title":"Tactile sensing in dexterous robot hands-Review","type":"article-journal","volume":"74"},"uris":["http://www.mendeley.com/documents/?uuid=4981f6fe-04e2-4281-9524-47c427100950"]}],"mendeley":{"formattedCitation":"[36]","plainTextFormattedCitation":"[36]","previouslyFormattedCitation":"[37]"},"properties":{"noteIndex":0},"schema":"https://github.com/citation-style-language/schema/raw/master/csl-citation.json"}</w:instrText>
      </w:r>
      <w:r w:rsidRPr="00435924">
        <w:rPr>
          <w:rFonts w:cstheme="minorHAnsi"/>
          <w:sz w:val="24"/>
          <w:szCs w:val="24"/>
          <w:lang w:val="en-GB" w:bidi="en-US"/>
        </w:rPr>
        <w:fldChar w:fldCharType="separate"/>
      </w:r>
      <w:r w:rsidRPr="00435924">
        <w:rPr>
          <w:rFonts w:cstheme="minorHAnsi"/>
          <w:sz w:val="24"/>
          <w:szCs w:val="24"/>
          <w:lang w:val="en-GB" w:bidi="en-US"/>
        </w:rPr>
        <w:t>[36]</w:t>
      </w:r>
      <w:r w:rsidRPr="00435924">
        <w:rPr>
          <w:rFonts w:cstheme="minorHAnsi"/>
          <w:sz w:val="24"/>
          <w:szCs w:val="24"/>
          <w:lang w:val="en-GB"/>
        </w:rPr>
        <w:fldChar w:fldCharType="end"/>
      </w:r>
      <w:r w:rsidRPr="00435924">
        <w:rPr>
          <w:rFonts w:cstheme="minorHAnsi"/>
          <w:sz w:val="24"/>
          <w:szCs w:val="24"/>
          <w:lang w:val="en-GB" w:bidi="en-US"/>
        </w:rPr>
        <w:t xml:space="preserve">, reported that the use of elastic materials results in hysteresis in the piezoresistive layer and a decrease in sensitivity due to wear. They also report that the characteristics of the material can change according to temperature and moistness and that there is low repeatability after multiple deformations. According to </w:t>
      </w:r>
      <w:proofErr w:type="spellStart"/>
      <w:r w:rsidRPr="00435924">
        <w:rPr>
          <w:rFonts w:cstheme="minorHAnsi"/>
          <w:sz w:val="24"/>
          <w:szCs w:val="24"/>
          <w:lang w:val="en-GB" w:bidi="en-US"/>
        </w:rPr>
        <w:t>Ramalingame</w:t>
      </w:r>
      <w:proofErr w:type="spellEnd"/>
      <w:r w:rsidRPr="00435924">
        <w:rPr>
          <w:rFonts w:cstheme="minorHAnsi"/>
          <w:sz w:val="24"/>
          <w:szCs w:val="24"/>
          <w:lang w:val="en-GB" w:bidi="en-US"/>
        </w:rPr>
        <w:t xml:space="preserve"> et al. </w:t>
      </w:r>
      <w:r w:rsidRPr="00435924">
        <w:rPr>
          <w:rFonts w:cstheme="minorHAnsi"/>
          <w:sz w:val="24"/>
          <w:szCs w:val="24"/>
          <w:lang w:val="en-GB" w:bidi="en-US"/>
        </w:rPr>
        <w:fldChar w:fldCharType="begin" w:fldLock="1"/>
      </w:r>
      <w:r w:rsidRPr="00435924">
        <w:rPr>
          <w:rFonts w:cstheme="minorHAnsi"/>
          <w:sz w:val="24"/>
          <w:szCs w:val="24"/>
          <w:lang w:val="en-GB" w:bidi="en-US"/>
        </w:rPr>
        <w:instrText>ADDIN CSL_CITATION {"citationItems":[{"id":"ITEM-1","itemData":{"DOI":"10.5194/jsss-8-1-2019","ISSN":"2194878X","abstract":"A highly flexible, piezoresistive sensor matrix based on a carbon nanotube (CNT) polymer composite is developed for pressure distribution measurement applications. With an overall height of about 400 μm, the sensors can measure pressure directly, without any deformation elements, such as a cantilever or a deformation membrane. The measurement range is from 2.5 to 640kPa. Both the position and the pressure of the applied load can be measured and visualized as a resistance change. The relative resistance measurement deviation of the data acquisition system is lower than 3% for the resistance range of 610° to 380k. This corresponds to a systematic deviation of pressure measurement of less than 3% in the measurement range. Besides the measurement of pressure, different sizes of loads can be detected as well. The developed fast and compact measurement system allows dynamic pressure measurement, such as gait analysis when used in an insole application.","author":[{"dropping-particle":"","family":"Ramalingame","given":"Rajarajan","non-dropping-particle":"","parse-names":false,"suffix":""},{"dropping-particle":"","family":"Hu","given":"Zheng","non-dropping-particle":"","parse-names":false,"suffix":""},{"dropping-particle":"","family":"Gerlach","given":"Carina","non-dropping-particle":"","parse-names":false,"suffix":""},{"dropping-particle":"","family":"Rajendran","given":"Dhivakar","non-dropping-particle":"","parse-names":false,"suffix":""},{"dropping-particle":"","family":"Zubkova","given":"Tatiana","non-dropping-particle":"","parse-names":false,"suffix":""},{"dropping-particle":"","family":"Baumann","given":"Reinhard","non-dropping-particle":"","parse-names":false,"suffix":""},{"dropping-particle":"","family":"Kanoun","given":"Olfa","non-dropping-particle":"","parse-names":false,"suffix":""}],"container-title":"Journal of Sensors and Sensor Systems","id":"ITEM-1","issue":"1","issued":{"date-parts":[["2019"]]},"page":"1-7","publisher":"Copernicus GmbH","title":"Flexible piezoresistive sensor matrix based on a carbon nanotube PDMS composite for dynamic pressure distribution measurement","type":"article-journal","volume":"8"},"uris":["http://www.mendeley.com/documents/?uuid=c700ac1a-9830-4545-9c04-a1a177333f2c"]}],"mendeley":{"formattedCitation":"[33]","plainTextFormattedCitation":"[33]","previouslyFormattedCitation":"[34]"},"properties":{"noteIndex":0},"schema":"https://github.com/citation-style-language/schema/raw/master/csl-citation.json"}</w:instrText>
      </w:r>
      <w:r w:rsidRPr="00435924">
        <w:rPr>
          <w:rFonts w:cstheme="minorHAnsi"/>
          <w:sz w:val="24"/>
          <w:szCs w:val="24"/>
          <w:lang w:val="en-GB" w:bidi="en-US"/>
        </w:rPr>
        <w:fldChar w:fldCharType="separate"/>
      </w:r>
      <w:r w:rsidRPr="00435924">
        <w:rPr>
          <w:rFonts w:cstheme="minorHAnsi"/>
          <w:sz w:val="24"/>
          <w:szCs w:val="24"/>
          <w:lang w:val="en-GB" w:bidi="en-US"/>
        </w:rPr>
        <w:t>[33]</w:t>
      </w:r>
      <w:r w:rsidRPr="00435924">
        <w:rPr>
          <w:rFonts w:cstheme="minorHAnsi"/>
          <w:sz w:val="24"/>
          <w:szCs w:val="24"/>
          <w:lang w:val="en-GB"/>
        </w:rPr>
        <w:fldChar w:fldCharType="end"/>
      </w:r>
      <w:r w:rsidRPr="00435924">
        <w:rPr>
          <w:rFonts w:cstheme="minorHAnsi"/>
          <w:sz w:val="24"/>
          <w:szCs w:val="24"/>
          <w:lang w:val="en-GB" w:bidi="en-US"/>
        </w:rPr>
        <w:t xml:space="preserve">, the piezoresistive properties of the composite are dependent on the choice of nanoparticles used in the polymer matrix. Carbon nanotubes (CNT’s) are widely used as nano-fillers, with a concentration ranging from 1 </w:t>
      </w:r>
      <w:proofErr w:type="spellStart"/>
      <w:r w:rsidRPr="00435924">
        <w:rPr>
          <w:rFonts w:cstheme="minorHAnsi"/>
          <w:sz w:val="24"/>
          <w:szCs w:val="24"/>
          <w:lang w:val="en-GB" w:bidi="en-US"/>
        </w:rPr>
        <w:t>wt</w:t>
      </w:r>
      <w:proofErr w:type="spellEnd"/>
      <w:r w:rsidRPr="00435924">
        <w:rPr>
          <w:rFonts w:cstheme="minorHAnsi"/>
          <w:sz w:val="24"/>
          <w:szCs w:val="24"/>
          <w:lang w:val="en-GB" w:bidi="en-US"/>
        </w:rPr>
        <w:t xml:space="preserve">% to 8 </w:t>
      </w:r>
      <w:proofErr w:type="spellStart"/>
      <w:r w:rsidRPr="00435924">
        <w:rPr>
          <w:rFonts w:cstheme="minorHAnsi"/>
          <w:sz w:val="24"/>
          <w:szCs w:val="24"/>
          <w:lang w:val="en-GB" w:bidi="en-US"/>
        </w:rPr>
        <w:t>wt</w:t>
      </w:r>
      <w:proofErr w:type="spellEnd"/>
      <w:r w:rsidRPr="00435924">
        <w:rPr>
          <w:rFonts w:cstheme="minorHAnsi"/>
          <w:sz w:val="24"/>
          <w:szCs w:val="24"/>
          <w:lang w:val="en-GB" w:bidi="en-US"/>
        </w:rPr>
        <w:t>% and a pressure limit ranging from 5 kPa to 200 kPa.</w:t>
      </w:r>
    </w:p>
    <w:p w14:paraId="01F934B9"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 xml:space="preserve">Wang et al. </w:t>
      </w:r>
      <w:r w:rsidRPr="00435924">
        <w:rPr>
          <w:rFonts w:cstheme="minorHAnsi"/>
          <w:sz w:val="24"/>
          <w:szCs w:val="24"/>
          <w:lang w:val="en-GB" w:bidi="en-US"/>
        </w:rPr>
        <w:fldChar w:fldCharType="begin" w:fldLock="1"/>
      </w:r>
      <w:r w:rsidRPr="00435924">
        <w:rPr>
          <w:rFonts w:cstheme="minorHAnsi"/>
          <w:sz w:val="24"/>
          <w:szCs w:val="24"/>
          <w:lang w:val="en-GB" w:bidi="en-US"/>
        </w:rPr>
        <w:instrText>ADDIN CSL_CITATION {"citationItems":[{"id":"ITEM-1","itemData":{"DOI":"10.1109/JSEN.2009.2026467","ISSN":"1530437X","abstract":"In this paper, the key technologies for the development of the thin flexible pressure sensor array based on carbon black/silicone rubber nanocomposite are reported. The piezoresistive mechanism of the nanocomposite is explained by analyzing the changes in effective conductive paths. The technical data of the sensor system are given.With the measurement range of 0-1 MPa, the maximum measurement deviation is less than 30 kPa. © 2009 IEEE.","author":[{"dropping-particle":"","family":"Wang","given":"Luheng","non-dropping-particle":"","parse-names":false,"suffix":""},{"dropping-particle":"","family":"Ding","given":"Tianhuai","non-dropping-particle":"","parse-names":false,"suffix":""},{"dropping-particle":"","family":"Wang","given":"Peng","non-dropping-particle":"","parse-names":false,"suffix":""}],"container-title":"IEEE Sensors Journal","id":"ITEM-1","issue":"9","issued":{"date-parts":[["2009","9"]]},"page":"1130-1135","title":"Thin flexible pressure sensor array based on carbon black/silicone rubber nanocomposite","type":"article-journal","volume":"9"},"uris":["http://www.mendeley.com/documents/?uuid=39b2a193-5213-43c9-9687-83136383e855"]}],"mendeley":{"formattedCitation":"[37]","plainTextFormattedCitation":"[37]","previouslyFormattedCitation":"[38]"},"properties":{"noteIndex":0},"schema":"https://github.com/citation-style-language/schema/raw/master/csl-citation.json"}</w:instrText>
      </w:r>
      <w:r w:rsidRPr="00435924">
        <w:rPr>
          <w:rFonts w:cstheme="minorHAnsi"/>
          <w:sz w:val="24"/>
          <w:szCs w:val="24"/>
          <w:lang w:val="en-GB" w:bidi="en-US"/>
        </w:rPr>
        <w:fldChar w:fldCharType="separate"/>
      </w:r>
      <w:r w:rsidRPr="00435924">
        <w:rPr>
          <w:rFonts w:cstheme="minorHAnsi"/>
          <w:sz w:val="24"/>
          <w:szCs w:val="24"/>
          <w:lang w:val="en-GB" w:bidi="en-US"/>
        </w:rPr>
        <w:t>[37]</w:t>
      </w:r>
      <w:r w:rsidRPr="00435924">
        <w:rPr>
          <w:rFonts w:cstheme="minorHAnsi"/>
          <w:sz w:val="24"/>
          <w:szCs w:val="24"/>
          <w:lang w:val="en-GB"/>
        </w:rPr>
        <w:fldChar w:fldCharType="end"/>
      </w:r>
      <w:r w:rsidRPr="00435924">
        <w:rPr>
          <w:rFonts w:cstheme="minorHAnsi"/>
          <w:sz w:val="24"/>
          <w:szCs w:val="24"/>
          <w:lang w:val="en-GB" w:bidi="en-US"/>
        </w:rPr>
        <w:t xml:space="preserve">, developed a pressure sensor where carbon black dispersed in a silicone rubber is used as a piezoresistive layer. Figure 2a shows the structure of this carbon black/ silicone rubber nanocomposite, where phase A is a rubber molecule chain, phase B is crosslinking between the rubber chains, phase C is a macro-rubber which is absorbed by the carbon black surface, and phase D is the carbon black nanoparticle. Phases C and D act as a framework, which is connected by elastic phases A and B which form the background of the material. When pressure is applied to the material, the gap between the carbon black particles decreases, resulting in the formation of local conductive paths. As showed in Figure 2b, an effective conductive path is formed where the local conductive path penetrates the outer insulating layer. </w:t>
      </w:r>
    </w:p>
    <w:p w14:paraId="5068478A" w14:textId="77777777" w:rsidR="00435924" w:rsidRPr="00435924" w:rsidRDefault="00435924" w:rsidP="00435924">
      <w:pPr>
        <w:jc w:val="both"/>
        <w:rPr>
          <w:rFonts w:cstheme="minorHAnsi"/>
          <w:sz w:val="24"/>
          <w:szCs w:val="24"/>
          <w:lang w:val="en-GB" w:bidi="en-US"/>
        </w:rPr>
      </w:pPr>
    </w:p>
    <w:p w14:paraId="4B8D6B07"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US"/>
        </w:rPr>
        <w:drawing>
          <wp:inline distT="0" distB="0" distL="0" distR="0" wp14:anchorId="612F2C4C" wp14:editId="69C340CA">
            <wp:extent cx="4168140" cy="1924050"/>
            <wp:effectExtent l="19050" t="19050" r="2286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6"/>
                    <pic:cNvPicPr>
                      <a:picLocks noChangeAspect="1" noChangeArrowheads="1"/>
                    </pic:cNvPicPr>
                  </pic:nvPicPr>
                  <pic:blipFill>
                    <a:blip r:embed="rId30">
                      <a:extLst>
                        <a:ext uri="{28A0092B-C50C-407E-A947-70E740481C1C}">
                          <a14:useLocalDpi xmlns:a14="http://schemas.microsoft.com/office/drawing/2010/main" val="0"/>
                        </a:ext>
                      </a:extLst>
                    </a:blip>
                    <a:srcRect l="-5386" t="-4077" r="-5794" b="-4292"/>
                    <a:stretch>
                      <a:fillRect/>
                    </a:stretch>
                  </pic:blipFill>
                  <pic:spPr bwMode="auto">
                    <a:xfrm>
                      <a:off x="0" y="0"/>
                      <a:ext cx="4168140" cy="1924050"/>
                    </a:xfrm>
                    <a:prstGeom prst="rect">
                      <a:avLst/>
                    </a:prstGeom>
                    <a:noFill/>
                    <a:ln w="9525">
                      <a:solidFill>
                        <a:srgbClr val="2C2C2C"/>
                      </a:solidFill>
                      <a:round/>
                      <a:headEnd/>
                      <a:tailEnd/>
                    </a:ln>
                  </pic:spPr>
                </pic:pic>
              </a:graphicData>
            </a:graphic>
          </wp:inline>
        </w:drawing>
      </w:r>
    </w:p>
    <w:p w14:paraId="0B4FB99F" w14:textId="77777777" w:rsidR="00435924" w:rsidRPr="00435924" w:rsidRDefault="00435924" w:rsidP="00435924">
      <w:pPr>
        <w:jc w:val="both"/>
        <w:rPr>
          <w:rFonts w:cstheme="minorHAnsi"/>
          <w:sz w:val="24"/>
          <w:szCs w:val="24"/>
          <w:lang w:val="en-GB" w:bidi="en-US"/>
        </w:rPr>
      </w:pPr>
      <w:r w:rsidRPr="00435924">
        <w:rPr>
          <w:rFonts w:cstheme="minorHAnsi"/>
          <w:b/>
          <w:sz w:val="24"/>
          <w:szCs w:val="24"/>
          <w:lang w:val="en-GB" w:bidi="en-US"/>
        </w:rPr>
        <w:t xml:space="preserve">Figure </w:t>
      </w:r>
      <w:r w:rsidRPr="00435924">
        <w:rPr>
          <w:rFonts w:cstheme="minorHAnsi"/>
          <w:b/>
          <w:sz w:val="24"/>
          <w:szCs w:val="24"/>
          <w:lang w:val="en-GB" w:bidi="en-US"/>
        </w:rPr>
        <w:fldChar w:fldCharType="begin"/>
      </w:r>
      <w:r w:rsidRPr="00435924">
        <w:rPr>
          <w:rFonts w:cstheme="minorHAnsi"/>
          <w:b/>
          <w:sz w:val="24"/>
          <w:szCs w:val="24"/>
          <w:lang w:val="en-GB" w:bidi="en-US"/>
        </w:rPr>
        <w:instrText xml:space="preserve"> SEQ Figure \* ARABIC </w:instrText>
      </w:r>
      <w:r w:rsidRPr="00435924">
        <w:rPr>
          <w:rFonts w:cstheme="minorHAnsi"/>
          <w:b/>
          <w:sz w:val="24"/>
          <w:szCs w:val="24"/>
          <w:lang w:val="en-GB" w:bidi="en-US"/>
        </w:rPr>
        <w:fldChar w:fldCharType="separate"/>
      </w:r>
      <w:r w:rsidRPr="00435924">
        <w:rPr>
          <w:rFonts w:cstheme="minorHAnsi"/>
          <w:b/>
          <w:sz w:val="24"/>
          <w:szCs w:val="24"/>
          <w:lang w:val="en-GB" w:bidi="en-US"/>
        </w:rPr>
        <w:t>2</w:t>
      </w:r>
      <w:r w:rsidRPr="00435924">
        <w:rPr>
          <w:rFonts w:cstheme="minorHAnsi"/>
          <w:sz w:val="24"/>
          <w:szCs w:val="24"/>
          <w:lang w:val="en-GB"/>
        </w:rPr>
        <w:fldChar w:fldCharType="end"/>
      </w:r>
      <w:r w:rsidRPr="00435924">
        <w:rPr>
          <w:rFonts w:cstheme="minorHAnsi"/>
          <w:sz w:val="24"/>
          <w:szCs w:val="24"/>
          <w:lang w:val="en-GB" w:bidi="en-US"/>
        </w:rPr>
        <w:t xml:space="preserve">. Schematic diagram for the shell structure (a) and the effective (local) conductive path (b) of a nanocomposite </w:t>
      </w:r>
      <w:r w:rsidRPr="00435924">
        <w:rPr>
          <w:rFonts w:cstheme="minorHAnsi"/>
          <w:sz w:val="24"/>
          <w:szCs w:val="24"/>
          <w:lang w:val="en-GB" w:bidi="en-US"/>
        </w:rPr>
        <w:fldChar w:fldCharType="begin" w:fldLock="1"/>
      </w:r>
      <w:r w:rsidRPr="00435924">
        <w:rPr>
          <w:rFonts w:cstheme="minorHAnsi"/>
          <w:sz w:val="24"/>
          <w:szCs w:val="24"/>
          <w:lang w:val="en-GB" w:bidi="en-US"/>
        </w:rPr>
        <w:instrText>ADDIN CSL_CITATION {"citationItems":[{"id":"ITEM-1","itemData":{"DOI":"10.1109/JSEN.2009.2026467","ISSN":"1530437X","abstract":"In this paper, the key technologies for the development of the thin flexible pressure sensor array based on carbon black/silicone rubber nanocomposite are reported. The piezoresistive mechanism of the nanocomposite is explained by analyzing the changes in effective conductive paths. The technical data of the sensor system are given.With the measurement range of 0-1 MPa, the maximum measurement deviation is less than 30 kPa. © 2009 IEEE.","author":[{"dropping-particle":"","family":"Wang","given":"Luheng","non-dropping-particle":"","parse-names":false,"suffix":""},{"dropping-particle":"","family":"Ding","given":"Tianhuai","non-dropping-particle":"","parse-names":false,"suffix":""},{"dropping-particle":"","family":"Wang","given":"Peng","non-dropping-particle":"","parse-names":false,"suffix":""}],"container-title":"IEEE Sensors Journal","id":"ITEM-1","issue":"9","issued":{"date-parts":[["2009"]]},"page":"1130-1135","title":"Thin flexible pressure sensor array based on carbon black/silicone rubber nanocomposite","type":"article-journal","volume":"9"},"uris":["http://www.mendeley.com/documents/?uuid=a39ef053-3523-46ee-b040-18a2395afcc8"]}],"mendeley":{"formattedCitation":"[38]","plainTextFormattedCitation":"[38]","previouslyFormattedCitation":"[39]"},"properties":{"noteIndex":0},"schema":"https://github.com/citation-style-language/schema/raw/master/csl-citation.json"}</w:instrText>
      </w:r>
      <w:r w:rsidRPr="00435924">
        <w:rPr>
          <w:rFonts w:cstheme="minorHAnsi"/>
          <w:sz w:val="24"/>
          <w:szCs w:val="24"/>
          <w:lang w:val="en-GB" w:bidi="en-US"/>
        </w:rPr>
        <w:fldChar w:fldCharType="separate"/>
      </w:r>
      <w:r w:rsidRPr="00435924">
        <w:rPr>
          <w:rFonts w:cstheme="minorHAnsi"/>
          <w:sz w:val="24"/>
          <w:szCs w:val="24"/>
          <w:lang w:val="en-GB" w:bidi="en-US"/>
        </w:rPr>
        <w:t>[38]</w:t>
      </w:r>
      <w:r w:rsidRPr="00435924">
        <w:rPr>
          <w:rFonts w:cstheme="minorHAnsi"/>
          <w:sz w:val="24"/>
          <w:szCs w:val="24"/>
          <w:lang w:val="en-GB"/>
        </w:rPr>
        <w:fldChar w:fldCharType="end"/>
      </w:r>
    </w:p>
    <w:p w14:paraId="0C90C695"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 xml:space="preserve">The conductive path is a result of the so-called, </w:t>
      </w:r>
      <w:proofErr w:type="spellStart"/>
      <w:r w:rsidRPr="00435924">
        <w:rPr>
          <w:rFonts w:cstheme="minorHAnsi"/>
          <w:sz w:val="24"/>
          <w:szCs w:val="24"/>
          <w:lang w:val="en-GB" w:bidi="en-US"/>
        </w:rPr>
        <w:t>tunneling</w:t>
      </w:r>
      <w:proofErr w:type="spellEnd"/>
      <w:r w:rsidRPr="00435924">
        <w:rPr>
          <w:rFonts w:cstheme="minorHAnsi"/>
          <w:sz w:val="24"/>
          <w:szCs w:val="24"/>
          <w:lang w:val="en-GB" w:bidi="en-US"/>
        </w:rPr>
        <w:t xml:space="preserve"> effect. This is the crossing of electrons between closely spaced nanomaterials, through the non-conductive barrier between them. According to Zhang et al. </w:t>
      </w:r>
      <w:r w:rsidRPr="00435924">
        <w:rPr>
          <w:rFonts w:cstheme="minorHAnsi"/>
          <w:sz w:val="24"/>
          <w:szCs w:val="24"/>
          <w:lang w:val="en-GB" w:bidi="en-US"/>
        </w:rPr>
        <w:fldChar w:fldCharType="begin" w:fldLock="1"/>
      </w:r>
      <w:r w:rsidRPr="00435924">
        <w:rPr>
          <w:rFonts w:cstheme="minorHAnsi"/>
          <w:sz w:val="24"/>
          <w:szCs w:val="24"/>
          <w:lang w:val="en-GB" w:bidi="en-US"/>
        </w:rPr>
        <w:instrText>ADDIN CSL_CITATION {"citationItems":[{"id":"ITEM-1","itemData":{"DOI":"10.1002/1099-0488(20001101)38:21&lt;2739::AID-POLB40&gt;3.0.CO;2-O","ISSN":"08876266","abstract":"The piezoresistance and its time dependence of conductor-filled polymer composites have been investigated. To reveal the origin of the time dependence of piezoresistance, the creep of the polymer matrix is also studied. Based on the interparticle separation change under the applied stress, a model has been developed to predict the piezoresistance and its time dependence. By analyzing this model, the influences of applied stress, filler particle diameter, filler volume fraction, matrix compressive modulus, potential barrier height, and the matrix creep behavior on the piezoresistance and its time dependence are interpreted quantitatively. These predicted results are compared with the experimental data obtained on the polymer composites filled with conductor fillers, and good agreements were obtained.","author":[{"dropping-particle":"","family":"Zhang","given":"Xiang Wu","non-dropping-particle":"","parse-names":false,"suffix":""},{"dropping-particle":"","family":"Pan","given":"Yi","non-dropping-particle":"","parse-names":false,"suffix":""},{"dropping-particle":"","family":"Zheng","given":"Qiang","non-dropping-particle":"","parse-names":false,"suffix":""},{"dropping-particle":"","family":"Yi","given":"Xiao Su","non-dropping-particle":"","parse-names":false,"suffix":""}],"container-title":"Journal of Polymer Science, Part B: Polymer Physics","id":"ITEM-1","issue":"21","issued":{"date-parts":[["2000"]]},"page":"2739-2749","title":"Time dependence of piezoresistance for the conductor-filled polymer composites","type":"article-journal","volume":"38"},"uris":["http://www.mendeley.com/documents/?uuid=232d9210-b275-42b0-92e6-e8c95e8da7d8"]}],"mendeley":{"formattedCitation":"[39]","plainTextFormattedCitation":"[39]","previouslyFormattedCitation":"[40]"},"properties":{"noteIndex":0},"schema":"https://github.com/citation-style-language/schema/raw/master/csl-citation.json"}</w:instrText>
      </w:r>
      <w:r w:rsidRPr="00435924">
        <w:rPr>
          <w:rFonts w:cstheme="minorHAnsi"/>
          <w:sz w:val="24"/>
          <w:szCs w:val="24"/>
          <w:lang w:val="en-GB" w:bidi="en-US"/>
        </w:rPr>
        <w:fldChar w:fldCharType="separate"/>
      </w:r>
      <w:r w:rsidRPr="00435924">
        <w:rPr>
          <w:rFonts w:cstheme="minorHAnsi"/>
          <w:sz w:val="24"/>
          <w:szCs w:val="24"/>
          <w:lang w:val="en-GB" w:bidi="en-US"/>
        </w:rPr>
        <w:t>[39]</w:t>
      </w:r>
      <w:r w:rsidRPr="00435924">
        <w:rPr>
          <w:rFonts w:cstheme="minorHAnsi"/>
          <w:sz w:val="24"/>
          <w:szCs w:val="24"/>
          <w:lang w:val="en-GB"/>
        </w:rPr>
        <w:fldChar w:fldCharType="end"/>
      </w:r>
      <w:r w:rsidRPr="00435924">
        <w:rPr>
          <w:rFonts w:cstheme="minorHAnsi"/>
          <w:sz w:val="24"/>
          <w:szCs w:val="24"/>
          <w:lang w:val="en-GB" w:bidi="en-US"/>
        </w:rPr>
        <w:t>, the total resistance in a conductive polymer is determined by the combined resistance of the conductive particles and the polymer matrix. They report that the resistance of the paths perpendicular to the current flow can be neglected when assuming that the resistivity of the matrix is constant in the entire composite. This results in a relationship where the number of conductive particles between the electrodes, and the number of conductive paths influence the resistance, as seen in the following equation:</w:t>
      </w:r>
    </w:p>
    <w:p w14:paraId="291EEFFD" w14:textId="7F92D4A6" w:rsidR="00435924" w:rsidRPr="00435924" w:rsidRDefault="00435924" w:rsidP="00435924">
      <w:pPr>
        <w:jc w:val="both"/>
        <w:rPr>
          <w:rFonts w:cstheme="minorHAnsi"/>
          <w:sz w:val="24"/>
          <w:szCs w:val="24"/>
          <w:lang w:val="en-GB" w:bidi="en-US"/>
        </w:rPr>
      </w:pPr>
      <m:oMath>
        <m:sSub>
          <m:sSubPr>
            <m:ctrlPr>
              <w:rPr>
                <w:rFonts w:ascii="Cambria Math" w:hAnsi="Cambria Math" w:cstheme="minorHAnsi"/>
                <w:sz w:val="24"/>
                <w:szCs w:val="24"/>
                <w:lang w:val="en-GB" w:bidi="en-US"/>
              </w:rPr>
            </m:ctrlPr>
          </m:sSubPr>
          <m:e>
            <m:r>
              <m:rPr>
                <m:sty m:val="p"/>
              </m:rPr>
              <w:rPr>
                <w:rFonts w:ascii="Cambria Math" w:hAnsi="Cambria Math" w:cstheme="minorHAnsi"/>
                <w:sz w:val="24"/>
                <w:szCs w:val="24"/>
                <w:lang w:val="en-GB" w:bidi="en-US"/>
              </w:rPr>
              <m:t>R</m:t>
            </m:r>
          </m:e>
          <m:sub>
            <m:r>
              <m:rPr>
                <m:sty m:val="p"/>
              </m:rPr>
              <w:rPr>
                <w:rFonts w:ascii="Cambria Math" w:hAnsi="Cambria Math" w:cstheme="minorHAnsi"/>
                <w:sz w:val="24"/>
                <w:szCs w:val="24"/>
                <w:lang w:val="en-GB" w:bidi="en-US"/>
              </w:rPr>
              <m:t>0</m:t>
            </m:r>
          </m:sub>
        </m:sSub>
        <m:r>
          <m:rPr>
            <m:sty m:val="p"/>
          </m:rPr>
          <w:rPr>
            <w:rFonts w:ascii="Cambria Math" w:hAnsi="Cambria Math" w:cstheme="minorHAnsi"/>
            <w:sz w:val="24"/>
            <w:szCs w:val="24"/>
            <w:lang w:val="en-GB" w:bidi="en-US"/>
          </w:rPr>
          <m:t>=</m:t>
        </m:r>
        <m:f>
          <m:fPr>
            <m:ctrlPr>
              <w:rPr>
                <w:rFonts w:ascii="Cambria Math" w:hAnsi="Cambria Math" w:cstheme="minorHAnsi"/>
                <w:sz w:val="24"/>
                <w:szCs w:val="24"/>
                <w:lang w:val="en-GB" w:bidi="en-US"/>
              </w:rPr>
            </m:ctrlPr>
          </m:fPr>
          <m:num>
            <m:d>
              <m:dPr>
                <m:ctrlPr>
                  <w:rPr>
                    <w:rFonts w:ascii="Cambria Math" w:hAnsi="Cambria Math" w:cstheme="minorHAnsi"/>
                    <w:sz w:val="24"/>
                    <w:szCs w:val="24"/>
                    <w:lang w:val="en-GB" w:bidi="en-US"/>
                  </w:rPr>
                </m:ctrlPr>
              </m:dPr>
              <m:e>
                <m:r>
                  <m:rPr>
                    <m:sty m:val="p"/>
                  </m:rPr>
                  <w:rPr>
                    <w:rFonts w:ascii="Cambria Math" w:hAnsi="Cambria Math" w:cstheme="minorHAnsi"/>
                    <w:sz w:val="24"/>
                    <w:szCs w:val="24"/>
                    <w:lang w:val="en-GB" w:bidi="en-US"/>
                  </w:rPr>
                  <m:t>L-1</m:t>
                </m:r>
              </m:e>
            </m:d>
            <m:sSub>
              <m:sSubPr>
                <m:ctrlPr>
                  <w:rPr>
                    <w:rFonts w:ascii="Cambria Math" w:hAnsi="Cambria Math" w:cstheme="minorHAnsi"/>
                    <w:sz w:val="24"/>
                    <w:szCs w:val="24"/>
                    <w:lang w:val="en-GB" w:bidi="en-US"/>
                  </w:rPr>
                </m:ctrlPr>
              </m:sSubPr>
              <m:e>
                <m:r>
                  <m:rPr>
                    <m:sty m:val="p"/>
                  </m:rPr>
                  <w:rPr>
                    <w:rFonts w:ascii="Cambria Math" w:hAnsi="Cambria Math" w:cstheme="minorHAnsi"/>
                    <w:sz w:val="24"/>
                    <w:szCs w:val="24"/>
                    <w:lang w:val="en-GB" w:bidi="en-US"/>
                  </w:rPr>
                  <m:t>R</m:t>
                </m:r>
              </m:e>
              <m:sub>
                <m:r>
                  <m:rPr>
                    <m:sty m:val="p"/>
                  </m:rPr>
                  <w:rPr>
                    <w:rFonts w:ascii="Cambria Math" w:hAnsi="Cambria Math" w:cstheme="minorHAnsi"/>
                    <w:sz w:val="24"/>
                    <w:szCs w:val="24"/>
                    <w:lang w:val="en-GB" w:bidi="en-US"/>
                  </w:rPr>
                  <m:t>m</m:t>
                </m:r>
              </m:sub>
            </m:sSub>
            <m:r>
              <m:rPr>
                <m:sty m:val="p"/>
              </m:rPr>
              <w:rPr>
                <w:rFonts w:ascii="Cambria Math" w:hAnsi="Cambria Math" w:cstheme="minorHAnsi"/>
                <w:sz w:val="24"/>
                <w:szCs w:val="24"/>
                <w:lang w:val="en-GB" w:bidi="en-US"/>
              </w:rPr>
              <m:t>+L</m:t>
            </m:r>
            <m:sSub>
              <m:sSubPr>
                <m:ctrlPr>
                  <w:rPr>
                    <w:rFonts w:ascii="Cambria Math" w:hAnsi="Cambria Math" w:cstheme="minorHAnsi"/>
                    <w:sz w:val="24"/>
                    <w:szCs w:val="24"/>
                    <w:lang w:val="en-GB" w:bidi="en-US"/>
                  </w:rPr>
                </m:ctrlPr>
              </m:sSubPr>
              <m:e>
                <m:r>
                  <m:rPr>
                    <m:sty m:val="p"/>
                  </m:rPr>
                  <w:rPr>
                    <w:rFonts w:ascii="Cambria Math" w:hAnsi="Cambria Math" w:cstheme="minorHAnsi"/>
                    <w:sz w:val="24"/>
                    <w:szCs w:val="24"/>
                    <w:lang w:val="en-GB" w:bidi="en-US"/>
                  </w:rPr>
                  <m:t>R</m:t>
                </m:r>
              </m:e>
              <m:sub>
                <m:r>
                  <m:rPr>
                    <m:sty m:val="p"/>
                  </m:rPr>
                  <w:rPr>
                    <w:rFonts w:ascii="Cambria Math" w:hAnsi="Cambria Math" w:cstheme="minorHAnsi"/>
                    <w:sz w:val="24"/>
                    <w:szCs w:val="24"/>
                    <w:lang w:val="en-GB" w:bidi="en-US"/>
                  </w:rPr>
                  <m:t>c</m:t>
                </m:r>
              </m:sub>
            </m:sSub>
          </m:num>
          <m:den>
            <m:r>
              <m:rPr>
                <m:sty m:val="p"/>
              </m:rPr>
              <w:rPr>
                <w:rFonts w:ascii="Cambria Math" w:hAnsi="Cambria Math" w:cstheme="minorHAnsi"/>
                <w:sz w:val="24"/>
                <w:szCs w:val="24"/>
                <w:lang w:val="en-GB" w:bidi="en-US"/>
              </w:rPr>
              <m:t>S</m:t>
            </m:r>
          </m:den>
        </m:f>
        <m:r>
          <m:rPr>
            <m:sty m:val="p"/>
          </m:rPr>
          <w:rPr>
            <w:rFonts w:ascii="Cambria Math" w:hAnsi="Cambria Math" w:cstheme="minorHAnsi"/>
            <w:sz w:val="24"/>
            <w:szCs w:val="24"/>
            <w:lang w:val="en-GB" w:bidi="en-US"/>
          </w:rPr>
          <m:t>≈</m:t>
        </m:r>
        <m:f>
          <m:fPr>
            <m:ctrlPr>
              <w:rPr>
                <w:rFonts w:ascii="Cambria Math" w:hAnsi="Cambria Math" w:cstheme="minorHAnsi"/>
                <w:sz w:val="24"/>
                <w:szCs w:val="24"/>
                <w:lang w:val="en-GB" w:bidi="en-US"/>
              </w:rPr>
            </m:ctrlPr>
          </m:fPr>
          <m:num>
            <m:r>
              <m:rPr>
                <m:sty m:val="p"/>
              </m:rPr>
              <w:rPr>
                <w:rFonts w:ascii="Cambria Math" w:hAnsi="Cambria Math" w:cstheme="minorHAnsi"/>
                <w:sz w:val="24"/>
                <w:szCs w:val="24"/>
                <w:lang w:val="en-GB" w:bidi="en-US"/>
              </w:rPr>
              <m:t>L</m:t>
            </m:r>
            <m:d>
              <m:dPr>
                <m:ctrlPr>
                  <w:rPr>
                    <w:rFonts w:ascii="Cambria Math" w:hAnsi="Cambria Math" w:cstheme="minorHAnsi"/>
                    <w:sz w:val="24"/>
                    <w:szCs w:val="24"/>
                    <w:lang w:val="en-GB" w:bidi="en-US"/>
                  </w:rPr>
                </m:ctrlPr>
              </m:dPr>
              <m:e>
                <m:sSub>
                  <m:sSubPr>
                    <m:ctrlPr>
                      <w:rPr>
                        <w:rFonts w:ascii="Cambria Math" w:hAnsi="Cambria Math" w:cstheme="minorHAnsi"/>
                        <w:sz w:val="24"/>
                        <w:szCs w:val="24"/>
                        <w:lang w:val="en-GB" w:bidi="en-US"/>
                      </w:rPr>
                    </m:ctrlPr>
                  </m:sSubPr>
                  <m:e>
                    <m:r>
                      <m:rPr>
                        <m:sty m:val="p"/>
                      </m:rPr>
                      <w:rPr>
                        <w:rFonts w:ascii="Cambria Math" w:hAnsi="Cambria Math" w:cstheme="minorHAnsi"/>
                        <w:sz w:val="24"/>
                        <w:szCs w:val="24"/>
                        <w:lang w:val="en-GB" w:bidi="en-US"/>
                      </w:rPr>
                      <m:t>R</m:t>
                    </m:r>
                  </m:e>
                  <m:sub>
                    <m:r>
                      <m:rPr>
                        <m:sty m:val="p"/>
                      </m:rPr>
                      <w:rPr>
                        <w:rFonts w:ascii="Cambria Math" w:hAnsi="Cambria Math" w:cstheme="minorHAnsi"/>
                        <w:sz w:val="24"/>
                        <w:szCs w:val="24"/>
                        <w:lang w:val="en-GB" w:bidi="en-US"/>
                      </w:rPr>
                      <m:t>m</m:t>
                    </m:r>
                  </m:sub>
                </m:sSub>
                <m:r>
                  <m:rPr>
                    <m:sty m:val="p"/>
                  </m:rPr>
                  <w:rPr>
                    <w:rFonts w:ascii="Cambria Math" w:hAnsi="Cambria Math" w:cstheme="minorHAnsi"/>
                    <w:sz w:val="24"/>
                    <w:szCs w:val="24"/>
                    <w:lang w:val="en-GB" w:bidi="en-US"/>
                  </w:rPr>
                  <m:t>+</m:t>
                </m:r>
                <m:sSub>
                  <m:sSubPr>
                    <m:ctrlPr>
                      <w:rPr>
                        <w:rFonts w:ascii="Cambria Math" w:hAnsi="Cambria Math" w:cstheme="minorHAnsi"/>
                        <w:sz w:val="24"/>
                        <w:szCs w:val="24"/>
                        <w:lang w:val="en-GB" w:bidi="en-US"/>
                      </w:rPr>
                    </m:ctrlPr>
                  </m:sSubPr>
                  <m:e>
                    <m:r>
                      <m:rPr>
                        <m:sty m:val="p"/>
                      </m:rPr>
                      <w:rPr>
                        <w:rFonts w:ascii="Cambria Math" w:hAnsi="Cambria Math" w:cstheme="minorHAnsi"/>
                        <w:sz w:val="24"/>
                        <w:szCs w:val="24"/>
                        <w:lang w:val="en-GB" w:bidi="en-US"/>
                      </w:rPr>
                      <m:t>R</m:t>
                    </m:r>
                  </m:e>
                  <m:sub>
                    <m:r>
                      <m:rPr>
                        <m:sty m:val="p"/>
                      </m:rPr>
                      <w:rPr>
                        <w:rFonts w:ascii="Cambria Math" w:hAnsi="Cambria Math" w:cstheme="minorHAnsi"/>
                        <w:sz w:val="24"/>
                        <w:szCs w:val="24"/>
                        <w:lang w:val="en-GB" w:bidi="en-US"/>
                      </w:rPr>
                      <m:t>c</m:t>
                    </m:r>
                  </m:sub>
                </m:sSub>
              </m:e>
            </m:d>
          </m:num>
          <m:den>
            <m:r>
              <m:rPr>
                <m:sty m:val="p"/>
              </m:rPr>
              <w:rPr>
                <w:rFonts w:ascii="Cambria Math" w:hAnsi="Cambria Math" w:cstheme="minorHAnsi"/>
                <w:sz w:val="24"/>
                <w:szCs w:val="24"/>
                <w:lang w:val="en-GB" w:bidi="en-US"/>
              </w:rPr>
              <m:t>S</m:t>
            </m:r>
          </m:den>
        </m:f>
        <m:r>
          <m:rPr>
            <m:sty m:val="p"/>
          </m:rPr>
          <w:rPr>
            <w:rFonts w:ascii="Cambria Math" w:hAnsi="Cambria Math" w:cstheme="minorHAnsi"/>
            <w:sz w:val="24"/>
            <w:szCs w:val="24"/>
            <w:lang w:val="en-GB" w:bidi="en-US"/>
          </w:rPr>
          <m:t xml:space="preserve">,               </m:t>
        </m:r>
      </m:oMath>
      <w:r w:rsidRPr="00435924">
        <w:rPr>
          <w:rFonts w:cstheme="minorHAnsi"/>
          <w:sz w:val="24"/>
          <w:szCs w:val="24"/>
          <w:lang w:val="en-GB" w:bidi="en-US"/>
        </w:rPr>
        <w:t xml:space="preserve">             (2)</w:t>
      </w:r>
    </w:p>
    <w:p w14:paraId="22E976AF"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where R</w:t>
      </w:r>
      <w:r w:rsidRPr="00435924">
        <w:rPr>
          <w:rFonts w:cstheme="minorHAnsi"/>
          <w:sz w:val="24"/>
          <w:szCs w:val="24"/>
          <w:vertAlign w:val="subscript"/>
          <w:lang w:val="en-GB" w:bidi="en-US"/>
        </w:rPr>
        <w:t>0</w:t>
      </w:r>
      <w:r w:rsidRPr="00435924">
        <w:rPr>
          <w:rFonts w:cstheme="minorHAnsi"/>
          <w:sz w:val="24"/>
          <w:szCs w:val="24"/>
          <w:lang w:val="en-GB" w:bidi="en-US"/>
        </w:rPr>
        <w:t xml:space="preserve"> is the conductive polymer resistance, R</w:t>
      </w:r>
      <w:r w:rsidRPr="00435924">
        <w:rPr>
          <w:rFonts w:cstheme="minorHAnsi"/>
          <w:sz w:val="24"/>
          <w:szCs w:val="24"/>
          <w:vertAlign w:val="subscript"/>
          <w:lang w:val="en-GB" w:bidi="en-US"/>
        </w:rPr>
        <w:t>m</w:t>
      </w:r>
      <w:r w:rsidRPr="00435924">
        <w:rPr>
          <w:rFonts w:cstheme="minorHAnsi"/>
          <w:sz w:val="24"/>
          <w:szCs w:val="24"/>
          <w:lang w:val="en-GB" w:bidi="en-US"/>
        </w:rPr>
        <w:t xml:space="preserve"> the resistance between two </w:t>
      </w:r>
      <w:proofErr w:type="spellStart"/>
      <w:r w:rsidRPr="00435924">
        <w:rPr>
          <w:rFonts w:cstheme="minorHAnsi"/>
          <w:sz w:val="24"/>
          <w:szCs w:val="24"/>
          <w:lang w:val="en-GB" w:bidi="en-US"/>
        </w:rPr>
        <w:t>neighboring</w:t>
      </w:r>
      <w:proofErr w:type="spellEnd"/>
      <w:r w:rsidRPr="00435924">
        <w:rPr>
          <w:rFonts w:cstheme="minorHAnsi"/>
          <w:sz w:val="24"/>
          <w:szCs w:val="24"/>
          <w:lang w:val="en-GB" w:bidi="en-US"/>
        </w:rPr>
        <w:t xml:space="preserve"> filler particles, </w:t>
      </w:r>
      <w:proofErr w:type="spellStart"/>
      <w:r w:rsidRPr="00435924">
        <w:rPr>
          <w:rFonts w:cstheme="minorHAnsi"/>
          <w:sz w:val="24"/>
          <w:szCs w:val="24"/>
          <w:lang w:val="en-GB" w:bidi="en-US"/>
        </w:rPr>
        <w:t>R</w:t>
      </w:r>
      <w:r w:rsidRPr="00435924">
        <w:rPr>
          <w:rFonts w:cstheme="minorHAnsi"/>
          <w:sz w:val="24"/>
          <w:szCs w:val="24"/>
          <w:vertAlign w:val="subscript"/>
          <w:lang w:val="en-GB" w:bidi="en-US"/>
        </w:rPr>
        <w:t>c</w:t>
      </w:r>
      <w:proofErr w:type="spellEnd"/>
      <w:r w:rsidRPr="00435924">
        <w:rPr>
          <w:rFonts w:cstheme="minorHAnsi"/>
          <w:sz w:val="24"/>
          <w:szCs w:val="24"/>
          <w:lang w:val="en-GB" w:bidi="en-US"/>
        </w:rPr>
        <w:t xml:space="preserve"> the resistance across a conductive filler particle, L the number of particles forming the conductive path, and S the number of effective conductive paths. When the distance between the conductive filler particles is very large, no current flows through the particle gap. When the distance between the conductive particles decreases, a </w:t>
      </w:r>
      <w:proofErr w:type="spellStart"/>
      <w:r w:rsidRPr="00435924">
        <w:rPr>
          <w:rFonts w:cstheme="minorHAnsi"/>
          <w:sz w:val="24"/>
          <w:szCs w:val="24"/>
          <w:lang w:val="en-GB" w:bidi="en-US"/>
        </w:rPr>
        <w:t>tunneling</w:t>
      </w:r>
      <w:proofErr w:type="spellEnd"/>
      <w:r w:rsidRPr="00435924">
        <w:rPr>
          <w:rFonts w:cstheme="minorHAnsi"/>
          <w:sz w:val="24"/>
          <w:szCs w:val="24"/>
          <w:lang w:val="en-GB" w:bidi="en-US"/>
        </w:rPr>
        <w:t xml:space="preserve"> current flows from one particle to another through the polymer separation. According to </w:t>
      </w:r>
      <w:proofErr w:type="spellStart"/>
      <w:r w:rsidRPr="00435924">
        <w:rPr>
          <w:rFonts w:cstheme="minorHAnsi"/>
          <w:sz w:val="24"/>
          <w:szCs w:val="24"/>
          <w:lang w:val="en-GB" w:bidi="en-US"/>
        </w:rPr>
        <w:t>Kalantri</w:t>
      </w:r>
      <w:proofErr w:type="spellEnd"/>
      <w:r w:rsidRPr="00435924">
        <w:rPr>
          <w:rFonts w:cstheme="minorHAnsi"/>
          <w:sz w:val="24"/>
          <w:szCs w:val="24"/>
          <w:lang w:val="en-GB" w:bidi="en-US"/>
        </w:rPr>
        <w:t xml:space="preserve"> et al. </w:t>
      </w:r>
      <w:r w:rsidRPr="00435924">
        <w:rPr>
          <w:rFonts w:cstheme="minorHAnsi"/>
          <w:sz w:val="24"/>
          <w:szCs w:val="24"/>
          <w:lang w:val="en-GB" w:bidi="en-US"/>
        </w:rPr>
        <w:fldChar w:fldCharType="begin" w:fldLock="1"/>
      </w:r>
      <w:r w:rsidRPr="00435924">
        <w:rPr>
          <w:rFonts w:cstheme="minorHAnsi"/>
          <w:sz w:val="24"/>
          <w:szCs w:val="24"/>
          <w:lang w:val="en-GB" w:bidi="en-US"/>
        </w:rPr>
        <w:instrText>ADDIN CSL_CITATION {"citationItems":[{"id":"ITEM-1","itemData":{"DOI":"10.1109/TMECH.2011.2108664","ISSN":"10834435","abstract":"Semiconductive polymer composites are used in a wide range of sensors and measurement devices. This paper discusses the development of a model and a new theoretical formulation for predicting piezoresistive behavior in semiconductive polymer composites, including their creep behavior and contact resistance. The relationship between electrical resistance and force applied to the piezoresistive force sensor can be predicted by using the proposed theoretical formulation. In order to verify the proposed formulation, the piezoresistive behavior of Linqstat, a carbon-filled polyethylene, was modeled mathematically. In addition, some experimental tests, such as thermo gravitational analysis and SEM, have been performed on Linqstat to find the volume fraction and size of carbon particles, which are essential for modeling. In addition, on a fabricated force sensor using Linqstat, a force versus resistance curve was obtained experimentally, which verified the validity and reliability of the proposed formulation. © 2012 IEEE.","author":[{"dropping-particle":"","family":"Kalantari","given":"Masoud","non-dropping-particle":"","parse-names":false,"suffix":""},{"dropping-particle":"","family":"Dargahi","given":"Javad","non-dropping-particle":"","parse-names":false,"suffix":""},{"dropping-particle":"","family":"Kövecses","given":"Jozsef","non-dropping-particle":"","parse-names":false,"suffix":""},{"dropping-particle":"","family":"Mardasi","given":"Mahmood Ghanbari","non-dropping-particle":"","parse-names":false,"suffix":""},{"dropping-particle":"","family":"Nouri","given":"Shahrzad","non-dropping-particle":"","parse-names":false,"suffix":""}],"container-title":"IEEE/ASME Transactions on Mechatronics","id":"ITEM-1","issue":"3","issued":{"date-parts":[["2012"]]},"page":"572-581","title":"A new approach for modeling piezoresistive force sensors based on semiconductive polymer composites","type":"article-journal","volume":"17"},"uris":["http://www.mendeley.com/documents/?uuid=825c21fe-4052-4fbb-b0bd-2d98c4d1c427"]}],"mendeley":{"formattedCitation":"[40]","plainTextFormattedCitation":"[40]","previouslyFormattedCitation":"[41]"},"properties":{"noteIndex":0},"schema":"https://github.com/citation-style-language/schema/raw/master/csl-citation.json"}</w:instrText>
      </w:r>
      <w:r w:rsidRPr="00435924">
        <w:rPr>
          <w:rFonts w:cstheme="minorHAnsi"/>
          <w:sz w:val="24"/>
          <w:szCs w:val="24"/>
          <w:lang w:val="en-GB" w:bidi="en-US"/>
        </w:rPr>
        <w:fldChar w:fldCharType="separate"/>
      </w:r>
      <w:r w:rsidRPr="00435924">
        <w:rPr>
          <w:rFonts w:cstheme="minorHAnsi"/>
          <w:sz w:val="24"/>
          <w:szCs w:val="24"/>
          <w:lang w:val="en-GB" w:bidi="en-US"/>
        </w:rPr>
        <w:t>[40]</w:t>
      </w:r>
      <w:r w:rsidRPr="00435924">
        <w:rPr>
          <w:rFonts w:cstheme="minorHAnsi"/>
          <w:sz w:val="24"/>
          <w:szCs w:val="24"/>
          <w:lang w:val="en-GB"/>
        </w:rPr>
        <w:fldChar w:fldCharType="end"/>
      </w:r>
      <w:r w:rsidRPr="00435924">
        <w:rPr>
          <w:rFonts w:cstheme="minorHAnsi"/>
          <w:sz w:val="24"/>
          <w:szCs w:val="24"/>
          <w:lang w:val="en-GB" w:bidi="en-US"/>
        </w:rPr>
        <w:t xml:space="preserve">, the </w:t>
      </w:r>
      <w:proofErr w:type="spellStart"/>
      <w:r w:rsidRPr="00435924">
        <w:rPr>
          <w:rFonts w:cstheme="minorHAnsi"/>
          <w:sz w:val="24"/>
          <w:szCs w:val="24"/>
          <w:lang w:val="en-GB" w:bidi="en-US"/>
        </w:rPr>
        <w:t>tunneling</w:t>
      </w:r>
      <w:proofErr w:type="spellEnd"/>
      <w:r w:rsidRPr="00435924">
        <w:rPr>
          <w:rFonts w:cstheme="minorHAnsi"/>
          <w:sz w:val="24"/>
          <w:szCs w:val="24"/>
          <w:lang w:val="en-GB" w:bidi="en-US"/>
        </w:rPr>
        <w:t xml:space="preserve"> current (J) at an applied voltage (V) can be expressed by the following equation:</w:t>
      </w:r>
    </w:p>
    <w:p w14:paraId="717ACCC5" w14:textId="2200CEBC" w:rsidR="00435924" w:rsidRPr="00435924" w:rsidRDefault="00435924" w:rsidP="00435924">
      <w:pPr>
        <w:jc w:val="both"/>
        <w:rPr>
          <w:rFonts w:cstheme="minorHAnsi"/>
          <w:sz w:val="24"/>
          <w:szCs w:val="24"/>
          <w:lang w:val="en-GB" w:bidi="en-US"/>
        </w:rPr>
      </w:pPr>
      <m:oMath>
        <m:r>
          <m:rPr>
            <m:sty m:val="p"/>
          </m:rPr>
          <w:rPr>
            <w:rFonts w:ascii="Cambria Math" w:hAnsi="Cambria Math" w:cstheme="minorHAnsi"/>
            <w:sz w:val="24"/>
            <w:szCs w:val="24"/>
            <w:lang w:val="en-GB" w:bidi="en-US"/>
          </w:rPr>
          <m:t>J=</m:t>
        </m:r>
        <m:f>
          <m:fPr>
            <m:ctrlPr>
              <w:rPr>
                <w:rFonts w:ascii="Cambria Math" w:hAnsi="Cambria Math" w:cstheme="minorHAnsi"/>
                <w:sz w:val="24"/>
                <w:szCs w:val="24"/>
                <w:lang w:val="en-GB" w:bidi="en-US"/>
              </w:rPr>
            </m:ctrlPr>
          </m:fPr>
          <m:num>
            <m:r>
              <m:rPr>
                <m:sty m:val="p"/>
              </m:rPr>
              <w:rPr>
                <w:rFonts w:ascii="Cambria Math" w:hAnsi="Cambria Math" w:cstheme="minorHAnsi"/>
                <w:sz w:val="24"/>
                <w:szCs w:val="24"/>
                <w:lang w:val="en-GB" w:bidi="en-US"/>
              </w:rPr>
              <m:t>3</m:t>
            </m:r>
            <m:rad>
              <m:radPr>
                <m:degHide m:val="1"/>
                <m:ctrlPr>
                  <w:rPr>
                    <w:rFonts w:ascii="Cambria Math" w:hAnsi="Cambria Math" w:cstheme="minorHAnsi"/>
                    <w:sz w:val="24"/>
                    <w:szCs w:val="24"/>
                    <w:lang w:val="en-GB" w:bidi="en-US"/>
                  </w:rPr>
                </m:ctrlPr>
              </m:radPr>
              <m:deg/>
              <m:e>
                <m:r>
                  <m:rPr>
                    <m:sty m:val="p"/>
                  </m:rPr>
                  <w:rPr>
                    <w:rFonts w:ascii="Cambria Math" w:hAnsi="Cambria Math" w:cstheme="minorHAnsi"/>
                    <w:sz w:val="24"/>
                    <w:szCs w:val="24"/>
                    <w:lang w:val="en-GB" w:bidi="en-US"/>
                  </w:rPr>
                  <m:t>2mφ</m:t>
                </m:r>
              </m:e>
            </m:rad>
          </m:num>
          <m:den>
            <m:r>
              <m:rPr>
                <m:sty m:val="p"/>
              </m:rPr>
              <w:rPr>
                <w:rFonts w:ascii="Cambria Math" w:hAnsi="Cambria Math" w:cstheme="minorHAnsi"/>
                <w:sz w:val="24"/>
                <w:szCs w:val="24"/>
                <w:lang w:val="en-GB" w:bidi="en-US"/>
              </w:rPr>
              <m:t>2s</m:t>
            </m:r>
          </m:den>
        </m:f>
        <m:r>
          <m:rPr>
            <m:sty m:val="p"/>
          </m:rPr>
          <w:rPr>
            <w:rFonts w:ascii="Cambria Math" w:hAnsi="Cambria Math" w:cstheme="minorHAnsi"/>
            <w:sz w:val="24"/>
            <w:szCs w:val="24"/>
            <w:lang w:val="en-GB" w:bidi="en-US"/>
          </w:rPr>
          <m:t>∙</m:t>
        </m:r>
        <m:sSup>
          <m:sSupPr>
            <m:ctrlPr>
              <w:rPr>
                <w:rFonts w:ascii="Cambria Math" w:hAnsi="Cambria Math" w:cstheme="minorHAnsi"/>
                <w:sz w:val="24"/>
                <w:szCs w:val="24"/>
                <w:lang w:val="en-GB" w:bidi="en-US"/>
              </w:rPr>
            </m:ctrlPr>
          </m:sSupPr>
          <m:e>
            <m:d>
              <m:dPr>
                <m:ctrlPr>
                  <w:rPr>
                    <w:rFonts w:ascii="Cambria Math" w:hAnsi="Cambria Math" w:cstheme="minorHAnsi"/>
                    <w:sz w:val="24"/>
                    <w:szCs w:val="24"/>
                    <w:lang w:val="en-GB" w:bidi="en-US"/>
                  </w:rPr>
                </m:ctrlPr>
              </m:dPr>
              <m:e>
                <m:f>
                  <m:fPr>
                    <m:ctrlPr>
                      <w:rPr>
                        <w:rFonts w:ascii="Cambria Math" w:hAnsi="Cambria Math" w:cstheme="minorHAnsi"/>
                        <w:sz w:val="24"/>
                        <w:szCs w:val="24"/>
                        <w:lang w:val="en-GB" w:bidi="en-US"/>
                      </w:rPr>
                    </m:ctrlPr>
                  </m:fPr>
                  <m:num>
                    <m:r>
                      <m:rPr>
                        <m:sty m:val="p"/>
                      </m:rPr>
                      <w:rPr>
                        <w:rFonts w:ascii="Cambria Math" w:hAnsi="Cambria Math" w:cstheme="minorHAnsi"/>
                        <w:sz w:val="24"/>
                        <w:szCs w:val="24"/>
                        <w:lang w:val="en-GB" w:bidi="en-US"/>
                      </w:rPr>
                      <m:t>e</m:t>
                    </m:r>
                  </m:num>
                  <m:den>
                    <m:r>
                      <m:rPr>
                        <m:sty m:val="p"/>
                      </m:rPr>
                      <w:rPr>
                        <w:rFonts w:ascii="Cambria Math" w:hAnsi="Cambria Math" w:cstheme="minorHAnsi"/>
                        <w:sz w:val="24"/>
                        <w:szCs w:val="24"/>
                        <w:lang w:val="en-GB" w:bidi="en-US"/>
                      </w:rPr>
                      <m:t>h</m:t>
                    </m:r>
                  </m:den>
                </m:f>
              </m:e>
            </m:d>
          </m:e>
          <m:sup>
            <m:r>
              <m:rPr>
                <m:sty m:val="p"/>
              </m:rPr>
              <w:rPr>
                <w:rFonts w:ascii="Cambria Math" w:hAnsi="Cambria Math" w:cstheme="minorHAnsi"/>
                <w:sz w:val="24"/>
                <w:szCs w:val="24"/>
                <w:lang w:val="en-GB" w:bidi="en-US"/>
              </w:rPr>
              <m:t>2</m:t>
            </m:r>
          </m:sup>
        </m:sSup>
        <m:r>
          <m:rPr>
            <m:sty m:val="p"/>
          </m:rPr>
          <w:rPr>
            <w:rFonts w:ascii="Cambria Math" w:hAnsi="Cambria Math" w:cstheme="minorHAnsi"/>
            <w:sz w:val="24"/>
            <w:szCs w:val="24"/>
            <w:lang w:val="en-GB" w:bidi="en-US"/>
          </w:rPr>
          <m:t>∙V∙exp</m:t>
        </m:r>
        <m:d>
          <m:dPr>
            <m:ctrlPr>
              <w:rPr>
                <w:rFonts w:ascii="Cambria Math" w:hAnsi="Cambria Math" w:cstheme="minorHAnsi"/>
                <w:sz w:val="24"/>
                <w:szCs w:val="24"/>
                <w:lang w:val="en-GB" w:bidi="en-US"/>
              </w:rPr>
            </m:ctrlPr>
          </m:dPr>
          <m:e>
            <m:r>
              <m:rPr>
                <m:sty m:val="p"/>
              </m:rPr>
              <w:rPr>
                <w:rFonts w:ascii="Cambria Math" w:hAnsi="Cambria Math" w:cstheme="minorHAnsi"/>
                <w:sz w:val="24"/>
                <w:szCs w:val="24"/>
                <w:lang w:val="en-GB" w:bidi="en-US"/>
              </w:rPr>
              <m:t>-</m:t>
            </m:r>
            <m:f>
              <m:fPr>
                <m:ctrlPr>
                  <w:rPr>
                    <w:rFonts w:ascii="Cambria Math" w:hAnsi="Cambria Math" w:cstheme="minorHAnsi"/>
                    <w:sz w:val="24"/>
                    <w:szCs w:val="24"/>
                    <w:lang w:val="en-GB" w:bidi="en-US"/>
                  </w:rPr>
                </m:ctrlPr>
              </m:fPr>
              <m:num>
                <m:r>
                  <m:rPr>
                    <m:sty m:val="p"/>
                  </m:rPr>
                  <w:rPr>
                    <w:rFonts w:ascii="Cambria Math" w:hAnsi="Cambria Math" w:cstheme="minorHAnsi"/>
                    <w:sz w:val="24"/>
                    <w:szCs w:val="24"/>
                    <w:lang w:val="en-GB" w:bidi="en-US"/>
                  </w:rPr>
                  <m:t>4πs</m:t>
                </m:r>
              </m:num>
              <m:den>
                <m:r>
                  <m:rPr>
                    <m:sty m:val="p"/>
                  </m:rPr>
                  <w:rPr>
                    <w:rFonts w:ascii="Cambria Math" w:hAnsi="Cambria Math" w:cstheme="minorHAnsi"/>
                    <w:sz w:val="24"/>
                    <w:szCs w:val="24"/>
                    <w:lang w:val="en-GB" w:bidi="en-US"/>
                  </w:rPr>
                  <m:t>h</m:t>
                </m:r>
              </m:den>
            </m:f>
            <m:rad>
              <m:radPr>
                <m:degHide m:val="1"/>
                <m:ctrlPr>
                  <w:rPr>
                    <w:rFonts w:ascii="Cambria Math" w:hAnsi="Cambria Math" w:cstheme="minorHAnsi"/>
                    <w:sz w:val="24"/>
                    <w:szCs w:val="24"/>
                    <w:lang w:val="en-GB" w:bidi="en-US"/>
                  </w:rPr>
                </m:ctrlPr>
              </m:radPr>
              <m:deg/>
              <m:e>
                <m:r>
                  <m:rPr>
                    <m:sty m:val="p"/>
                  </m:rPr>
                  <w:rPr>
                    <w:rFonts w:ascii="Cambria Math" w:hAnsi="Cambria Math" w:cstheme="minorHAnsi"/>
                    <w:sz w:val="24"/>
                    <w:szCs w:val="24"/>
                    <w:lang w:val="en-GB" w:bidi="en-US"/>
                  </w:rPr>
                  <m:t>2mφ</m:t>
                </m:r>
              </m:e>
            </m:rad>
          </m:e>
        </m:d>
        <m:r>
          <w:rPr>
            <w:rFonts w:ascii="Cambria Math" w:hAnsi="Cambria Math" w:cstheme="minorHAnsi"/>
            <w:sz w:val="24"/>
            <w:szCs w:val="24"/>
            <w:lang w:val="en-GB" w:bidi="en-US"/>
          </w:rPr>
          <m:t>,</m:t>
        </m:r>
      </m:oMath>
      <w:r w:rsidRPr="00435924">
        <w:rPr>
          <w:rFonts w:cstheme="minorHAnsi"/>
          <w:sz w:val="24"/>
          <w:szCs w:val="24"/>
          <w:lang w:val="en-GB" w:bidi="en-US"/>
        </w:rPr>
        <w:t xml:space="preserve">    </w:t>
      </w:r>
      <w:r w:rsidRPr="00435924">
        <w:rPr>
          <w:rFonts w:cstheme="minorHAnsi"/>
          <w:sz w:val="24"/>
          <w:szCs w:val="24"/>
          <w:lang w:val="en-GB" w:bidi="en-US"/>
        </w:rPr>
        <w:tab/>
      </w:r>
      <w:r w:rsidRPr="00435924">
        <w:rPr>
          <w:rFonts w:cstheme="minorHAnsi"/>
          <w:sz w:val="24"/>
          <w:szCs w:val="24"/>
          <w:lang w:val="en-GB" w:bidi="en-US"/>
        </w:rPr>
        <w:tab/>
        <w:t xml:space="preserve">          (3)</w:t>
      </w:r>
    </w:p>
    <w:p w14:paraId="0F0EA06C" w14:textId="77777777" w:rsidR="00435924" w:rsidRPr="00435924" w:rsidRDefault="00435924" w:rsidP="00435924">
      <w:pPr>
        <w:jc w:val="both"/>
        <w:rPr>
          <w:rFonts w:cstheme="minorHAnsi"/>
          <w:sz w:val="24"/>
          <w:szCs w:val="24"/>
          <w:lang w:val="en-GB" w:bidi="en-US"/>
        </w:rPr>
      </w:pPr>
    </w:p>
    <w:p w14:paraId="3F2D16A4"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 xml:space="preserve">where m and </w:t>
      </w:r>
      <w:proofErr w:type="spellStart"/>
      <w:r w:rsidRPr="00435924">
        <w:rPr>
          <w:rFonts w:cstheme="minorHAnsi"/>
          <w:sz w:val="24"/>
          <w:szCs w:val="24"/>
          <w:lang w:val="en-GB" w:bidi="en-US"/>
        </w:rPr>
        <w:t>e</w:t>
      </w:r>
      <w:proofErr w:type="spellEnd"/>
      <w:r w:rsidRPr="00435924">
        <w:rPr>
          <w:rFonts w:cstheme="minorHAnsi"/>
          <w:sz w:val="24"/>
          <w:szCs w:val="24"/>
          <w:lang w:val="en-GB" w:bidi="en-US"/>
        </w:rPr>
        <w:t xml:space="preserve"> are electron mass and charge respectively, </w:t>
      </w:r>
      <w:r w:rsidRPr="00435924">
        <w:rPr>
          <w:rFonts w:cstheme="minorHAnsi"/>
          <w:sz w:val="24"/>
          <w:szCs w:val="24"/>
          <w:lang w:val="en-GB" w:bidi="en-US"/>
        </w:rPr>
        <w:sym w:font="Symbol" w:char="F06A"/>
      </w:r>
      <w:r w:rsidRPr="00435924">
        <w:rPr>
          <w:rFonts w:cstheme="minorHAnsi"/>
          <w:sz w:val="24"/>
          <w:szCs w:val="24"/>
          <w:lang w:val="en-GB" w:bidi="en-US"/>
        </w:rPr>
        <w:t xml:space="preserve"> is a constant for the energy barrier of the polymer between two </w:t>
      </w:r>
      <w:proofErr w:type="spellStart"/>
      <w:r w:rsidRPr="00435924">
        <w:rPr>
          <w:rFonts w:cstheme="minorHAnsi"/>
          <w:sz w:val="24"/>
          <w:szCs w:val="24"/>
          <w:lang w:val="en-GB" w:bidi="en-US"/>
        </w:rPr>
        <w:t>neighboring</w:t>
      </w:r>
      <w:proofErr w:type="spellEnd"/>
      <w:r w:rsidRPr="00435924">
        <w:rPr>
          <w:rFonts w:cstheme="minorHAnsi"/>
          <w:sz w:val="24"/>
          <w:szCs w:val="24"/>
          <w:lang w:val="en-GB" w:bidi="en-US"/>
        </w:rPr>
        <w:t xml:space="preserve"> filler particles, h is Plank’s constant, and </w:t>
      </w:r>
      <w:proofErr w:type="spellStart"/>
      <w:r w:rsidRPr="00435924">
        <w:rPr>
          <w:rFonts w:cstheme="minorHAnsi"/>
          <w:sz w:val="24"/>
          <w:szCs w:val="24"/>
          <w:lang w:val="en-GB" w:bidi="en-US"/>
        </w:rPr>
        <w:t>s</w:t>
      </w:r>
      <w:proofErr w:type="spellEnd"/>
      <w:r w:rsidRPr="00435924">
        <w:rPr>
          <w:rFonts w:cstheme="minorHAnsi"/>
          <w:sz w:val="24"/>
          <w:szCs w:val="24"/>
          <w:lang w:val="en-GB" w:bidi="en-US"/>
        </w:rPr>
        <w:t xml:space="preserve"> is the distance between the nanoparticles. </w:t>
      </w:r>
    </w:p>
    <w:p w14:paraId="3FCA6F64"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 xml:space="preserve">Zhang et al. </w:t>
      </w:r>
      <w:r w:rsidRPr="00435924">
        <w:rPr>
          <w:rFonts w:cstheme="minorHAnsi"/>
          <w:sz w:val="24"/>
          <w:szCs w:val="24"/>
          <w:lang w:val="en-GB" w:bidi="en-US"/>
        </w:rPr>
        <w:fldChar w:fldCharType="begin" w:fldLock="1"/>
      </w:r>
      <w:r w:rsidRPr="00435924">
        <w:rPr>
          <w:rFonts w:cstheme="minorHAnsi"/>
          <w:sz w:val="24"/>
          <w:szCs w:val="24"/>
          <w:lang w:val="en-GB" w:bidi="en-US"/>
        </w:rPr>
        <w:instrText>ADDIN CSL_CITATION {"citationItems":[{"id":"ITEM-1","itemData":{"DOI":"10.1002/1099-0488(20001101)38:21&lt;2739::AID-POLB40&gt;3.0.CO;2-O","ISSN":"08876266","abstract":"The piezoresistance and its time dependence of conductor-filled polymer composites have been investigated. To reveal the origin of the time dependence of piezoresistance, the creep of the polymer matrix is also studied. Based on the interparticle separation change under the applied stress, a model has been developed to predict the piezoresistance and its time dependence. By analyzing this model, the influences of applied stress, filler particle diameter, filler volume fraction, matrix compressive modulus, potential barrier height, and the matrix creep behavior on the piezoresistance and its time dependence are interpreted quantitatively. These predicted results are compared with the experimental data obtained on the polymer composites filled with conductor fillers, and good agreements were obtained.","author":[{"dropping-particle":"","family":"Zhang","given":"Xiang Wu","non-dropping-particle":"","parse-names":false,"suffix":""},{"dropping-particle":"","family":"Pan","given":"Yi","non-dropping-particle":"","parse-names":false,"suffix":""},{"dropping-particle":"","family":"Zheng","given":"Qiang","non-dropping-particle":"","parse-names":false,"suffix":""},{"dropping-particle":"","family":"Yi","given":"Xiao Su","non-dropping-particle":"","parse-names":false,"suffix":""}],"container-title":"Journal of Polymer Science, Part B: Polymer Physics","id":"ITEM-1","issue":"21","issued":{"date-parts":[["2000"]]},"page":"2739-2749","title":"Time dependence of piezoresistance for the conductor-filled polymer composites","type":"article-journal","volume":"38"},"uris":["http://www.mendeley.com/documents/?uuid=232d9210-b275-42b0-92e6-e8c95e8da7d8"]}],"mendeley":{"formattedCitation":"[39]","plainTextFormattedCitation":"[39]","previouslyFormattedCitation":"[40]"},"properties":{"noteIndex":0},"schema":"https://github.com/citation-style-language/schema/raw/master/csl-citation.json"}</w:instrText>
      </w:r>
      <w:r w:rsidRPr="00435924">
        <w:rPr>
          <w:rFonts w:cstheme="minorHAnsi"/>
          <w:sz w:val="24"/>
          <w:szCs w:val="24"/>
          <w:lang w:val="en-GB" w:bidi="en-US"/>
        </w:rPr>
        <w:fldChar w:fldCharType="separate"/>
      </w:r>
      <w:r w:rsidRPr="00435924">
        <w:rPr>
          <w:rFonts w:cstheme="minorHAnsi"/>
          <w:sz w:val="24"/>
          <w:szCs w:val="24"/>
          <w:lang w:val="en-GB" w:bidi="en-US"/>
        </w:rPr>
        <w:t>[39]</w:t>
      </w:r>
      <w:r w:rsidRPr="00435924">
        <w:rPr>
          <w:rFonts w:cstheme="minorHAnsi"/>
          <w:sz w:val="24"/>
          <w:szCs w:val="24"/>
          <w:lang w:val="en-GB"/>
        </w:rPr>
        <w:fldChar w:fldCharType="end"/>
      </w:r>
      <w:r w:rsidRPr="00435924">
        <w:rPr>
          <w:rFonts w:cstheme="minorHAnsi"/>
          <w:sz w:val="24"/>
          <w:szCs w:val="24"/>
          <w:lang w:val="en-GB" w:bidi="en-US"/>
        </w:rPr>
        <w:t xml:space="preserve">, reported a proportional relationship between the </w:t>
      </w:r>
      <w:proofErr w:type="spellStart"/>
      <w:r w:rsidRPr="00435924">
        <w:rPr>
          <w:rFonts w:cstheme="minorHAnsi"/>
          <w:sz w:val="24"/>
          <w:szCs w:val="24"/>
          <w:lang w:val="en-GB" w:bidi="en-US"/>
        </w:rPr>
        <w:t>tunneling</w:t>
      </w:r>
      <w:proofErr w:type="spellEnd"/>
      <w:r w:rsidRPr="00435924">
        <w:rPr>
          <w:rFonts w:cstheme="minorHAnsi"/>
          <w:sz w:val="24"/>
          <w:szCs w:val="24"/>
          <w:lang w:val="en-GB" w:bidi="en-US"/>
        </w:rPr>
        <w:t xml:space="preserve"> resistivity (R</w:t>
      </w:r>
      <w:r w:rsidRPr="00435924">
        <w:rPr>
          <w:rFonts w:cstheme="minorHAnsi"/>
          <w:sz w:val="24"/>
          <w:szCs w:val="24"/>
          <w:vertAlign w:val="subscript"/>
          <w:lang w:val="en-GB" w:bidi="en-US"/>
        </w:rPr>
        <w:t>m</w:t>
      </w:r>
      <w:r w:rsidRPr="00435924">
        <w:rPr>
          <w:rFonts w:cstheme="minorHAnsi"/>
          <w:sz w:val="24"/>
          <w:szCs w:val="24"/>
          <w:lang w:val="en-GB" w:bidi="en-US"/>
        </w:rPr>
        <w:t>) and the contact area (a</w:t>
      </w:r>
      <w:r w:rsidRPr="00435924">
        <w:rPr>
          <w:rFonts w:cstheme="minorHAnsi"/>
          <w:sz w:val="24"/>
          <w:szCs w:val="24"/>
          <w:vertAlign w:val="superscript"/>
          <w:lang w:val="en-GB" w:bidi="en-US"/>
        </w:rPr>
        <w:t>2</w:t>
      </w:r>
      <w:r w:rsidRPr="00435924">
        <w:rPr>
          <w:rFonts w:cstheme="minorHAnsi"/>
          <w:sz w:val="24"/>
          <w:szCs w:val="24"/>
          <w:lang w:val="en-GB" w:bidi="en-US"/>
        </w:rPr>
        <w:t>) between two conducive filler particles. This leads to the following equation:</w:t>
      </w:r>
    </w:p>
    <w:p w14:paraId="542012B0" w14:textId="43E94AA2" w:rsidR="00435924" w:rsidRPr="00435924" w:rsidRDefault="00435924" w:rsidP="00435924">
      <w:pPr>
        <w:jc w:val="both"/>
        <w:rPr>
          <w:rFonts w:cstheme="minorHAnsi"/>
          <w:sz w:val="24"/>
          <w:szCs w:val="24"/>
          <w:lang w:val="en-GB"/>
        </w:rPr>
      </w:pPr>
      <m:oMath>
        <m:sSub>
          <m:sSubPr>
            <m:ctrlPr>
              <w:rPr>
                <w:rFonts w:ascii="Cambria Math" w:hAnsi="Cambria Math" w:cstheme="minorHAnsi"/>
                <w:sz w:val="24"/>
                <w:szCs w:val="24"/>
              </w:rPr>
            </m:ctrlPr>
          </m:sSubPr>
          <m:e>
            <m:r>
              <m:rPr>
                <m:sty m:val="p"/>
              </m:rPr>
              <w:rPr>
                <w:rFonts w:ascii="Cambria Math" w:hAnsi="Cambria Math" w:cstheme="minorHAnsi"/>
                <w:sz w:val="24"/>
                <w:szCs w:val="24"/>
                <w:lang w:val="en-GB"/>
              </w:rPr>
              <m:t>R</m:t>
            </m:r>
          </m:e>
          <m:sub>
            <m:r>
              <m:rPr>
                <m:sty m:val="p"/>
              </m:rPr>
              <w:rPr>
                <w:rFonts w:ascii="Cambria Math" w:hAnsi="Cambria Math" w:cstheme="minorHAnsi"/>
                <w:sz w:val="24"/>
                <w:szCs w:val="24"/>
                <w:lang w:val="en-GB"/>
              </w:rPr>
              <m:t>m</m:t>
            </m:r>
          </m:sub>
        </m:sSub>
        <m:r>
          <m:rPr>
            <m:sty m:val="p"/>
          </m:rPr>
          <w:rPr>
            <w:rFonts w:ascii="Cambria Math" w:hAnsi="Cambria Math" w:cstheme="minorHAnsi"/>
            <w:sz w:val="24"/>
            <w:szCs w:val="24"/>
            <w:lang w:val="en-GB"/>
          </w:rPr>
          <m:t>=</m:t>
        </m:r>
        <m:f>
          <m:fPr>
            <m:ctrlPr>
              <w:rPr>
                <w:rFonts w:ascii="Cambria Math" w:hAnsi="Cambria Math" w:cstheme="minorHAnsi"/>
                <w:sz w:val="24"/>
                <w:szCs w:val="24"/>
              </w:rPr>
            </m:ctrlPr>
          </m:fPr>
          <m:num>
            <m:r>
              <m:rPr>
                <m:sty m:val="p"/>
              </m:rPr>
              <w:rPr>
                <w:rFonts w:ascii="Cambria Math" w:hAnsi="Cambria Math" w:cstheme="minorHAnsi"/>
                <w:sz w:val="24"/>
                <w:szCs w:val="24"/>
                <w:lang w:val="en-GB"/>
              </w:rPr>
              <m:t>V</m:t>
            </m:r>
          </m:num>
          <m:den>
            <m:sSup>
              <m:sSupPr>
                <m:ctrlPr>
                  <w:rPr>
                    <w:rFonts w:ascii="Cambria Math" w:hAnsi="Cambria Math" w:cstheme="minorHAnsi"/>
                    <w:sz w:val="24"/>
                    <w:szCs w:val="24"/>
                  </w:rPr>
                </m:ctrlPr>
              </m:sSupPr>
              <m:e>
                <m:r>
                  <m:rPr>
                    <m:sty m:val="p"/>
                  </m:rPr>
                  <w:rPr>
                    <w:rFonts w:ascii="Cambria Math" w:hAnsi="Cambria Math" w:cstheme="minorHAnsi"/>
                    <w:sz w:val="24"/>
                    <w:szCs w:val="24"/>
                    <w:lang w:val="en-GB"/>
                  </w:rPr>
                  <m:t>a</m:t>
                </m:r>
              </m:e>
              <m:sup>
                <m:r>
                  <m:rPr>
                    <m:sty m:val="p"/>
                  </m:rPr>
                  <w:rPr>
                    <w:rFonts w:ascii="Cambria Math" w:hAnsi="Cambria Math" w:cstheme="minorHAnsi"/>
                    <w:sz w:val="24"/>
                    <w:szCs w:val="24"/>
                    <w:lang w:val="en-GB"/>
                  </w:rPr>
                  <m:t>2</m:t>
                </m:r>
              </m:sup>
            </m:sSup>
            <m:r>
              <m:rPr>
                <m:sty m:val="p"/>
              </m:rPr>
              <w:rPr>
                <w:rFonts w:ascii="Cambria Math" w:hAnsi="Cambria Math" w:cstheme="minorHAnsi"/>
                <w:sz w:val="24"/>
                <w:szCs w:val="24"/>
                <w:lang w:val="en-GB"/>
              </w:rPr>
              <m:t>J</m:t>
            </m:r>
          </m:den>
        </m:f>
        <m:r>
          <w:rPr>
            <w:rFonts w:ascii="Cambria Math" w:hAnsi="Cambria Math" w:cstheme="minorHAnsi"/>
            <w:sz w:val="24"/>
            <w:szCs w:val="24"/>
            <w:lang w:val="en-GB"/>
          </w:rPr>
          <m:t>,</m:t>
        </m:r>
      </m:oMath>
      <w:r w:rsidRPr="00435924">
        <w:rPr>
          <w:rFonts w:cstheme="minorHAnsi"/>
          <w:sz w:val="24"/>
          <w:szCs w:val="24"/>
          <w:lang w:val="en-GB"/>
        </w:rPr>
        <w:t xml:space="preserve">    </w:t>
      </w:r>
      <w:r w:rsidRPr="00435924">
        <w:rPr>
          <w:rFonts w:cstheme="minorHAnsi"/>
          <w:sz w:val="24"/>
          <w:szCs w:val="24"/>
          <w:lang w:val="en-GB"/>
        </w:rPr>
        <w:tab/>
      </w:r>
      <w:r w:rsidRPr="00435924">
        <w:rPr>
          <w:rFonts w:cstheme="minorHAnsi"/>
          <w:sz w:val="24"/>
          <w:szCs w:val="24"/>
          <w:lang w:val="en-GB"/>
        </w:rPr>
        <w:tab/>
        <w:t xml:space="preserve">  </w:t>
      </w:r>
      <w:r w:rsidRPr="00435924">
        <w:rPr>
          <w:rFonts w:cstheme="minorHAnsi"/>
          <w:sz w:val="24"/>
          <w:szCs w:val="24"/>
          <w:lang w:val="en-GB"/>
        </w:rPr>
        <w:tab/>
      </w:r>
      <w:r w:rsidRPr="00435924">
        <w:rPr>
          <w:rFonts w:cstheme="minorHAnsi"/>
          <w:sz w:val="24"/>
          <w:szCs w:val="24"/>
          <w:lang w:val="en-GB"/>
        </w:rPr>
        <w:tab/>
      </w:r>
      <w:r w:rsidRPr="00435924">
        <w:rPr>
          <w:rFonts w:cstheme="minorHAnsi"/>
          <w:sz w:val="24"/>
          <w:szCs w:val="24"/>
          <w:lang w:val="en-GB"/>
        </w:rPr>
        <w:tab/>
      </w:r>
      <w:r w:rsidRPr="00435924">
        <w:rPr>
          <w:rFonts w:cstheme="minorHAnsi"/>
          <w:sz w:val="24"/>
          <w:szCs w:val="24"/>
          <w:lang w:val="en-GB"/>
        </w:rPr>
        <w:tab/>
      </w:r>
      <w:r w:rsidRPr="00435924">
        <w:rPr>
          <w:rFonts w:cstheme="minorHAnsi"/>
          <w:sz w:val="24"/>
          <w:szCs w:val="24"/>
          <w:lang w:val="en-GB"/>
        </w:rPr>
        <w:tab/>
        <w:t>(4)</w:t>
      </w:r>
    </w:p>
    <w:p w14:paraId="6D79CF17"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Assuming that the distance between the particles decreases from s</w:t>
      </w:r>
      <w:r w:rsidRPr="00435924">
        <w:rPr>
          <w:rFonts w:cstheme="minorHAnsi"/>
          <w:sz w:val="24"/>
          <w:szCs w:val="24"/>
          <w:vertAlign w:val="subscript"/>
          <w:lang w:val="en-GB" w:bidi="en-US"/>
        </w:rPr>
        <w:t>0</w:t>
      </w:r>
      <w:r w:rsidRPr="00435924">
        <w:rPr>
          <w:rFonts w:cstheme="minorHAnsi"/>
          <w:sz w:val="24"/>
          <w:szCs w:val="24"/>
          <w:lang w:val="en-GB" w:bidi="en-US"/>
        </w:rPr>
        <w:t xml:space="preserve"> to s when pressure is applied, the relative resistance (R/R</w:t>
      </w:r>
      <w:r w:rsidRPr="00435924">
        <w:rPr>
          <w:rFonts w:cstheme="minorHAnsi"/>
          <w:sz w:val="24"/>
          <w:szCs w:val="24"/>
          <w:vertAlign w:val="subscript"/>
          <w:lang w:val="en-GB" w:bidi="en-US"/>
        </w:rPr>
        <w:t>0</w:t>
      </w:r>
      <w:r w:rsidRPr="00435924">
        <w:rPr>
          <w:rFonts w:cstheme="minorHAnsi"/>
          <w:sz w:val="24"/>
          <w:szCs w:val="24"/>
          <w:lang w:val="en-GB" w:bidi="en-US"/>
        </w:rPr>
        <w:t>) can be formulated by combining equation 2, 3, 4</w:t>
      </w:r>
    </w:p>
    <w:tbl>
      <w:tblPr>
        <w:tblStyle w:val="TableGrid"/>
        <w:tblW w:w="106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5"/>
        <w:gridCol w:w="6600"/>
        <w:gridCol w:w="2837"/>
      </w:tblGrid>
      <w:tr w:rsidR="00167707" w:rsidRPr="00435924" w14:paraId="5A0A87A4" w14:textId="77777777" w:rsidTr="006320DE">
        <w:tc>
          <w:tcPr>
            <w:tcW w:w="1195" w:type="dxa"/>
          </w:tcPr>
          <w:p w14:paraId="750A876F" w14:textId="77777777" w:rsidR="00435924" w:rsidRPr="00435924" w:rsidRDefault="00435924" w:rsidP="00435924">
            <w:pPr>
              <w:spacing w:after="160" w:line="259" w:lineRule="auto"/>
              <w:jc w:val="both"/>
              <w:rPr>
                <w:rFonts w:cstheme="minorHAnsi"/>
                <w:sz w:val="24"/>
                <w:szCs w:val="24"/>
                <w:lang w:val="en-US"/>
              </w:rPr>
            </w:pPr>
          </w:p>
        </w:tc>
        <w:tc>
          <w:tcPr>
            <w:tcW w:w="6600" w:type="dxa"/>
            <w:vAlign w:val="center"/>
          </w:tcPr>
          <w:p w14:paraId="2FFAA4B0" w14:textId="1FABE4D8" w:rsidR="00435924" w:rsidRPr="00435924" w:rsidRDefault="00435924" w:rsidP="00435924">
            <w:pPr>
              <w:spacing w:after="160" w:line="259" w:lineRule="auto"/>
              <w:jc w:val="both"/>
              <w:rPr>
                <w:rFonts w:cstheme="minorHAnsi"/>
                <w:iCs/>
                <w:sz w:val="24"/>
                <w:szCs w:val="24"/>
              </w:rPr>
            </w:pPr>
            <m:oMathPara>
              <m:oMathParaPr>
                <m:jc m:val="right"/>
              </m:oMathParaPr>
              <m:oMath>
                <m:f>
                  <m:fPr>
                    <m:ctrlPr>
                      <w:rPr>
                        <w:rFonts w:ascii="Cambria Math" w:hAnsi="Cambria Math" w:cstheme="minorHAnsi"/>
                        <w:iCs/>
                        <w:sz w:val="24"/>
                        <w:szCs w:val="24"/>
                      </w:rPr>
                    </m:ctrlPr>
                  </m:fPr>
                  <m:num>
                    <m:r>
                      <m:rPr>
                        <m:sty m:val="p"/>
                      </m:rPr>
                      <w:rPr>
                        <w:rFonts w:ascii="Cambria Math" w:hAnsi="Cambria Math" w:cstheme="minorHAnsi"/>
                        <w:sz w:val="24"/>
                        <w:szCs w:val="24"/>
                      </w:rPr>
                      <m:t>R</m:t>
                    </m:r>
                  </m:num>
                  <m:den>
                    <m:sSub>
                      <m:sSubPr>
                        <m:ctrlPr>
                          <w:rPr>
                            <w:rFonts w:ascii="Cambria Math" w:hAnsi="Cambria Math" w:cstheme="minorHAnsi"/>
                            <w:iCs/>
                            <w:sz w:val="24"/>
                            <w:szCs w:val="24"/>
                          </w:rPr>
                        </m:ctrlPr>
                      </m:sSubPr>
                      <m:e>
                        <m:r>
                          <m:rPr>
                            <m:sty m:val="p"/>
                          </m:rPr>
                          <w:rPr>
                            <w:rFonts w:ascii="Cambria Math" w:hAnsi="Cambria Math" w:cstheme="minorHAnsi"/>
                            <w:sz w:val="24"/>
                            <w:szCs w:val="24"/>
                          </w:rPr>
                          <m:t>R</m:t>
                        </m:r>
                      </m:e>
                      <m:sub>
                        <m:r>
                          <m:rPr>
                            <m:sty m:val="p"/>
                          </m:rPr>
                          <w:rPr>
                            <w:rFonts w:ascii="Cambria Math" w:hAnsi="Cambria Math" w:cstheme="minorHAnsi"/>
                            <w:sz w:val="24"/>
                            <w:szCs w:val="24"/>
                          </w:rPr>
                          <m:t>0</m:t>
                        </m:r>
                      </m:sub>
                    </m:sSub>
                  </m:den>
                </m:f>
                <m:r>
                  <m:rPr>
                    <m:sty m:val="p"/>
                  </m:rPr>
                  <w:rPr>
                    <w:rFonts w:ascii="Cambria Math" w:hAnsi="Cambria Math" w:cstheme="minorHAnsi"/>
                    <w:sz w:val="24"/>
                    <w:szCs w:val="24"/>
                  </w:rPr>
                  <m:t>=</m:t>
                </m:r>
                <m:f>
                  <m:fPr>
                    <m:ctrlPr>
                      <w:rPr>
                        <w:rFonts w:ascii="Cambria Math" w:hAnsi="Cambria Math" w:cstheme="minorHAnsi"/>
                        <w:iCs/>
                        <w:sz w:val="24"/>
                        <w:szCs w:val="24"/>
                      </w:rPr>
                    </m:ctrlPr>
                  </m:fPr>
                  <m:num>
                    <m:r>
                      <m:rPr>
                        <m:sty m:val="p"/>
                      </m:rPr>
                      <w:rPr>
                        <w:rFonts w:ascii="Cambria Math" w:hAnsi="Cambria Math" w:cstheme="minorHAnsi"/>
                        <w:sz w:val="24"/>
                        <w:szCs w:val="24"/>
                      </w:rPr>
                      <m:t>s</m:t>
                    </m:r>
                  </m:num>
                  <m:den>
                    <m:sSub>
                      <m:sSubPr>
                        <m:ctrlPr>
                          <w:rPr>
                            <w:rFonts w:ascii="Cambria Math" w:hAnsi="Cambria Math" w:cstheme="minorHAnsi"/>
                            <w:iCs/>
                            <w:sz w:val="24"/>
                            <w:szCs w:val="24"/>
                          </w:rPr>
                        </m:ctrlPr>
                      </m:sSubPr>
                      <m:e>
                        <m:r>
                          <m:rPr>
                            <m:sty m:val="p"/>
                          </m:rPr>
                          <w:rPr>
                            <w:rFonts w:ascii="Cambria Math" w:hAnsi="Cambria Math" w:cstheme="minorHAnsi"/>
                            <w:sz w:val="24"/>
                            <w:szCs w:val="24"/>
                          </w:rPr>
                          <m:t>s</m:t>
                        </m:r>
                      </m:e>
                      <m:sub>
                        <m:r>
                          <m:rPr>
                            <m:sty m:val="p"/>
                          </m:rPr>
                          <w:rPr>
                            <w:rFonts w:ascii="Cambria Math" w:hAnsi="Cambria Math" w:cstheme="minorHAnsi"/>
                            <w:sz w:val="24"/>
                            <w:szCs w:val="24"/>
                          </w:rPr>
                          <m:t>0</m:t>
                        </m:r>
                      </m:sub>
                    </m:sSub>
                  </m:den>
                </m:f>
                <m:r>
                  <m:rPr>
                    <m:sty m:val="p"/>
                  </m:rPr>
                  <w:rPr>
                    <w:rFonts w:ascii="Cambria Math" w:hAnsi="Cambria Math" w:cstheme="minorHAnsi"/>
                    <w:sz w:val="24"/>
                    <w:szCs w:val="24"/>
                  </w:rPr>
                  <m:t>exp</m:t>
                </m:r>
                <m:d>
                  <m:dPr>
                    <m:begChr m:val="["/>
                    <m:endChr m:val="]"/>
                    <m:ctrlPr>
                      <w:rPr>
                        <w:rFonts w:ascii="Cambria Math" w:hAnsi="Cambria Math" w:cstheme="minorHAnsi"/>
                        <w:iCs/>
                        <w:sz w:val="24"/>
                        <w:szCs w:val="24"/>
                      </w:rPr>
                    </m:ctrlPr>
                  </m:dPr>
                  <m:e>
                    <m:r>
                      <m:rPr>
                        <m:sty m:val="p"/>
                      </m:rPr>
                      <w:rPr>
                        <w:rFonts w:ascii="Cambria Math" w:hAnsi="Cambria Math" w:cstheme="minorHAnsi"/>
                        <w:sz w:val="24"/>
                        <w:szCs w:val="24"/>
                      </w:rPr>
                      <m:t>-γ(</m:t>
                    </m:r>
                    <m:sSub>
                      <m:sSubPr>
                        <m:ctrlPr>
                          <w:rPr>
                            <w:rFonts w:ascii="Cambria Math" w:hAnsi="Cambria Math" w:cstheme="minorHAnsi"/>
                            <w:iCs/>
                            <w:sz w:val="24"/>
                            <w:szCs w:val="24"/>
                          </w:rPr>
                        </m:ctrlPr>
                      </m:sSubPr>
                      <m:e>
                        <m:r>
                          <m:rPr>
                            <m:sty m:val="p"/>
                          </m:rPr>
                          <w:rPr>
                            <w:rFonts w:ascii="Cambria Math" w:hAnsi="Cambria Math" w:cstheme="minorHAnsi"/>
                            <w:sz w:val="24"/>
                            <w:szCs w:val="24"/>
                          </w:rPr>
                          <m:t>s</m:t>
                        </m:r>
                      </m:e>
                      <m:sub>
                        <m:r>
                          <m:rPr>
                            <m:sty m:val="p"/>
                          </m:rPr>
                          <w:rPr>
                            <w:rFonts w:ascii="Cambria Math" w:hAnsi="Cambria Math" w:cstheme="minorHAnsi"/>
                            <w:sz w:val="24"/>
                            <w:szCs w:val="24"/>
                          </w:rPr>
                          <m:t>0</m:t>
                        </m:r>
                      </m:sub>
                    </m:sSub>
                    <m:r>
                      <m:rPr>
                        <m:sty m:val="p"/>
                      </m:rPr>
                      <w:rPr>
                        <w:rFonts w:ascii="Cambria Math" w:hAnsi="Cambria Math" w:cstheme="minorHAnsi"/>
                        <w:sz w:val="24"/>
                        <w:szCs w:val="24"/>
                      </w:rPr>
                      <m:t>-s)</m:t>
                    </m:r>
                  </m:e>
                </m:d>
              </m:oMath>
            </m:oMathPara>
          </w:p>
        </w:tc>
        <w:tc>
          <w:tcPr>
            <w:tcW w:w="2837" w:type="dxa"/>
            <w:vAlign w:val="center"/>
          </w:tcPr>
          <w:p w14:paraId="3D8CB50D" w14:textId="77777777" w:rsidR="00435924" w:rsidRPr="00435924" w:rsidRDefault="00435924" w:rsidP="00435924">
            <w:pPr>
              <w:spacing w:after="160" w:line="259" w:lineRule="auto"/>
              <w:jc w:val="both"/>
              <w:rPr>
                <w:rFonts w:cstheme="minorHAnsi"/>
                <w:bCs/>
                <w:iCs/>
                <w:sz w:val="24"/>
                <w:szCs w:val="24"/>
              </w:rPr>
            </w:pPr>
            <w:r w:rsidRPr="00435924">
              <w:rPr>
                <w:rFonts w:cstheme="minorHAnsi"/>
                <w:bCs/>
                <w:iCs/>
                <w:sz w:val="24"/>
                <w:szCs w:val="24"/>
              </w:rPr>
              <w:t xml:space="preserve">(5) </w:t>
            </w:r>
          </w:p>
        </w:tc>
      </w:tr>
    </w:tbl>
    <w:p w14:paraId="61028933" w14:textId="77777777" w:rsidR="00435924" w:rsidRPr="00435924" w:rsidRDefault="00435924" w:rsidP="00435924">
      <w:pPr>
        <w:jc w:val="both"/>
        <w:rPr>
          <w:rFonts w:cstheme="minorHAnsi"/>
          <w:sz w:val="24"/>
          <w:szCs w:val="24"/>
          <w:lang w:val="en-GB" w:bidi="en-US"/>
        </w:rPr>
      </w:pPr>
    </w:p>
    <w:p w14:paraId="39565593"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where R</w:t>
      </w:r>
      <w:r w:rsidRPr="00435924">
        <w:rPr>
          <w:rFonts w:cstheme="minorHAnsi"/>
          <w:sz w:val="24"/>
          <w:szCs w:val="24"/>
          <w:vertAlign w:val="subscript"/>
          <w:lang w:val="en-GB" w:bidi="en-US"/>
        </w:rPr>
        <w:t>0</w:t>
      </w:r>
      <w:r w:rsidRPr="00435924">
        <w:rPr>
          <w:rFonts w:cstheme="minorHAnsi"/>
          <w:sz w:val="24"/>
          <w:szCs w:val="24"/>
          <w:lang w:val="en-GB" w:bidi="en-US"/>
        </w:rPr>
        <w:t xml:space="preserve"> is the initial resistance of the composite and s</w:t>
      </w:r>
      <w:r w:rsidRPr="00435924">
        <w:rPr>
          <w:rFonts w:cstheme="minorHAnsi"/>
          <w:sz w:val="24"/>
          <w:szCs w:val="24"/>
          <w:vertAlign w:val="subscript"/>
          <w:lang w:val="en-GB" w:bidi="en-US"/>
        </w:rPr>
        <w:t>0</w:t>
      </w:r>
      <w:r w:rsidRPr="00435924">
        <w:rPr>
          <w:rFonts w:cstheme="minorHAnsi"/>
          <w:sz w:val="24"/>
          <w:szCs w:val="24"/>
          <w:lang w:val="en-GB" w:bidi="en-US"/>
        </w:rPr>
        <w:t xml:space="preserve"> the initial distance between the conductive nanoparticles. The deformation of the conductive filler particles is in the range of a few </w:t>
      </w:r>
      <w:proofErr w:type="spellStart"/>
      <w:r w:rsidRPr="00435924">
        <w:rPr>
          <w:rFonts w:cstheme="minorHAnsi"/>
          <w:sz w:val="24"/>
          <w:szCs w:val="24"/>
          <w:lang w:val="en-GB" w:bidi="en-US"/>
        </w:rPr>
        <w:t>nanometers</w:t>
      </w:r>
      <w:proofErr w:type="spellEnd"/>
      <w:r w:rsidRPr="00435924">
        <w:rPr>
          <w:rFonts w:cstheme="minorHAnsi"/>
          <w:sz w:val="24"/>
          <w:szCs w:val="24"/>
          <w:lang w:val="en-GB" w:bidi="en-US"/>
        </w:rPr>
        <w:t xml:space="preserve"> and can be neglected compared to the deformation of the matrix. The distance between </w:t>
      </w:r>
      <w:proofErr w:type="spellStart"/>
      <w:r w:rsidRPr="00435924">
        <w:rPr>
          <w:rFonts w:cstheme="minorHAnsi"/>
          <w:sz w:val="24"/>
          <w:szCs w:val="24"/>
          <w:lang w:val="en-GB" w:bidi="en-US"/>
        </w:rPr>
        <w:t>neighboring</w:t>
      </w:r>
      <w:proofErr w:type="spellEnd"/>
      <w:r w:rsidRPr="00435924">
        <w:rPr>
          <w:rFonts w:cstheme="minorHAnsi"/>
          <w:sz w:val="24"/>
          <w:szCs w:val="24"/>
          <w:lang w:val="en-GB" w:bidi="en-US"/>
        </w:rPr>
        <w:t xml:space="preserve"> particles can thus be expressed as:</w:t>
      </w:r>
    </w:p>
    <w:p w14:paraId="401DBF65" w14:textId="77777777" w:rsidR="00435924" w:rsidRPr="00435924" w:rsidRDefault="00435924" w:rsidP="00435924">
      <w:pPr>
        <w:jc w:val="both"/>
        <w:rPr>
          <w:rFonts w:cstheme="minorHAnsi"/>
          <w:sz w:val="24"/>
          <w:szCs w:val="24"/>
          <w:lang w:val="en-GB" w:bidi="en-US"/>
        </w:rPr>
      </w:pPr>
    </w:p>
    <w:p w14:paraId="50445B1C" w14:textId="3392C441" w:rsidR="00435924" w:rsidRPr="00435924" w:rsidRDefault="00435924" w:rsidP="00435924">
      <w:pPr>
        <w:jc w:val="both"/>
        <w:rPr>
          <w:rFonts w:cstheme="minorHAnsi"/>
          <w:sz w:val="24"/>
          <w:szCs w:val="24"/>
          <w:lang w:val="en-GB" w:bidi="en-US"/>
        </w:rPr>
      </w:pPr>
      <m:oMath>
        <m:r>
          <m:rPr>
            <m:sty m:val="p"/>
          </m:rPr>
          <w:rPr>
            <w:rFonts w:ascii="Cambria Math" w:hAnsi="Cambria Math" w:cstheme="minorHAnsi"/>
            <w:sz w:val="24"/>
            <w:szCs w:val="24"/>
            <w:lang w:val="en-GB"/>
          </w:rPr>
          <m:t>s=</m:t>
        </m:r>
        <m:sSub>
          <m:sSubPr>
            <m:ctrlPr>
              <w:rPr>
                <w:rFonts w:ascii="Cambria Math" w:hAnsi="Cambria Math" w:cstheme="minorHAnsi"/>
                <w:sz w:val="24"/>
                <w:szCs w:val="24"/>
              </w:rPr>
            </m:ctrlPr>
          </m:sSubPr>
          <m:e>
            <m:r>
              <m:rPr>
                <m:sty m:val="p"/>
              </m:rPr>
              <w:rPr>
                <w:rFonts w:ascii="Cambria Math" w:hAnsi="Cambria Math" w:cstheme="minorHAnsi"/>
                <w:sz w:val="24"/>
                <w:szCs w:val="24"/>
                <w:lang w:val="en-GB"/>
              </w:rPr>
              <m:t>s</m:t>
            </m:r>
          </m:e>
          <m:sub>
            <m:r>
              <m:rPr>
                <m:sty m:val="p"/>
              </m:rPr>
              <w:rPr>
                <w:rFonts w:ascii="Cambria Math" w:hAnsi="Cambria Math" w:cstheme="minorHAnsi"/>
                <w:sz w:val="24"/>
                <w:szCs w:val="24"/>
                <w:lang w:val="en-GB"/>
              </w:rPr>
              <m:t>0</m:t>
            </m:r>
          </m:sub>
        </m:sSub>
        <m:d>
          <m:dPr>
            <m:ctrlPr>
              <w:rPr>
                <w:rFonts w:ascii="Cambria Math" w:hAnsi="Cambria Math" w:cstheme="minorHAnsi"/>
                <w:sz w:val="24"/>
                <w:szCs w:val="24"/>
              </w:rPr>
            </m:ctrlPr>
          </m:dPr>
          <m:e>
            <m:r>
              <m:rPr>
                <m:sty m:val="p"/>
              </m:rPr>
              <w:rPr>
                <w:rFonts w:ascii="Cambria Math" w:hAnsi="Cambria Math" w:cstheme="minorHAnsi"/>
                <w:sz w:val="24"/>
                <w:szCs w:val="24"/>
                <w:lang w:val="en-GB"/>
              </w:rPr>
              <m:t>1-ε</m:t>
            </m:r>
          </m:e>
        </m:d>
        <m:r>
          <m:rPr>
            <m:sty m:val="p"/>
          </m:rPr>
          <w:rPr>
            <w:rFonts w:ascii="Cambria Math" w:hAnsi="Cambria Math" w:cstheme="minorHAnsi"/>
            <w:sz w:val="24"/>
            <w:szCs w:val="24"/>
            <w:lang w:val="en-GB"/>
          </w:rPr>
          <m:t>=</m:t>
        </m:r>
        <m:sSub>
          <m:sSubPr>
            <m:ctrlPr>
              <w:rPr>
                <w:rFonts w:ascii="Cambria Math" w:hAnsi="Cambria Math" w:cstheme="minorHAnsi"/>
                <w:sz w:val="24"/>
                <w:szCs w:val="24"/>
              </w:rPr>
            </m:ctrlPr>
          </m:sSubPr>
          <m:e>
            <m:r>
              <m:rPr>
                <m:sty m:val="p"/>
              </m:rPr>
              <w:rPr>
                <w:rFonts w:ascii="Cambria Math" w:hAnsi="Cambria Math" w:cstheme="minorHAnsi"/>
                <w:sz w:val="24"/>
                <w:szCs w:val="24"/>
                <w:lang w:val="en-GB"/>
              </w:rPr>
              <m:t>s</m:t>
            </m:r>
          </m:e>
          <m:sub>
            <m:r>
              <m:rPr>
                <m:sty m:val="p"/>
              </m:rPr>
              <w:rPr>
                <w:rFonts w:ascii="Cambria Math" w:hAnsi="Cambria Math" w:cstheme="minorHAnsi"/>
                <w:sz w:val="24"/>
                <w:szCs w:val="24"/>
                <w:lang w:val="en-GB"/>
              </w:rPr>
              <m:t>0</m:t>
            </m:r>
          </m:sub>
        </m:sSub>
        <m:d>
          <m:dPr>
            <m:ctrlPr>
              <w:rPr>
                <w:rFonts w:ascii="Cambria Math" w:hAnsi="Cambria Math" w:cstheme="minorHAnsi"/>
                <w:sz w:val="24"/>
                <w:szCs w:val="24"/>
              </w:rPr>
            </m:ctrlPr>
          </m:dPr>
          <m:e>
            <m:r>
              <m:rPr>
                <m:sty m:val="p"/>
              </m:rPr>
              <w:rPr>
                <w:rFonts w:ascii="Cambria Math" w:hAnsi="Cambria Math" w:cstheme="minorHAnsi"/>
                <w:sz w:val="24"/>
                <w:szCs w:val="24"/>
                <w:lang w:val="en-GB"/>
              </w:rPr>
              <m:t>1-</m:t>
            </m:r>
            <m:f>
              <m:fPr>
                <m:ctrlPr>
                  <w:rPr>
                    <w:rFonts w:ascii="Cambria Math" w:hAnsi="Cambria Math" w:cstheme="minorHAnsi"/>
                    <w:sz w:val="24"/>
                    <w:szCs w:val="24"/>
                  </w:rPr>
                </m:ctrlPr>
              </m:fPr>
              <m:num>
                <m:r>
                  <m:rPr>
                    <m:sty m:val="p"/>
                  </m:rPr>
                  <w:rPr>
                    <w:rFonts w:ascii="Cambria Math" w:hAnsi="Cambria Math" w:cstheme="minorHAnsi"/>
                    <w:sz w:val="24"/>
                    <w:szCs w:val="24"/>
                    <w:lang w:val="en-GB"/>
                  </w:rPr>
                  <m:t>σ</m:t>
                </m:r>
              </m:num>
              <m:den>
                <m:r>
                  <m:rPr>
                    <m:sty m:val="p"/>
                  </m:rPr>
                  <w:rPr>
                    <w:rFonts w:ascii="Cambria Math" w:hAnsi="Cambria Math" w:cstheme="minorHAnsi"/>
                    <w:sz w:val="24"/>
                    <w:szCs w:val="24"/>
                    <w:lang w:val="en-GB"/>
                  </w:rPr>
                  <m:t>E</m:t>
                </m:r>
              </m:den>
            </m:f>
          </m:e>
        </m:d>
      </m:oMath>
      <w:r w:rsidRPr="00435924">
        <w:rPr>
          <w:rFonts w:cstheme="minorHAnsi"/>
          <w:sz w:val="24"/>
          <w:szCs w:val="24"/>
          <w:lang w:val="en-GB" w:bidi="en-US"/>
        </w:rPr>
        <w:t xml:space="preserve"> </w:t>
      </w:r>
      <w:r w:rsidRPr="00435924">
        <w:rPr>
          <w:rFonts w:cstheme="minorHAnsi"/>
          <w:sz w:val="24"/>
          <w:szCs w:val="24"/>
          <w:lang w:val="en-GB" w:bidi="en-US"/>
        </w:rPr>
        <w:tab/>
      </w:r>
      <w:r w:rsidRPr="00435924">
        <w:rPr>
          <w:rFonts w:cstheme="minorHAnsi"/>
          <w:sz w:val="24"/>
          <w:szCs w:val="24"/>
          <w:lang w:val="en-GB" w:bidi="en-US"/>
        </w:rPr>
        <w:tab/>
      </w:r>
      <w:r w:rsidRPr="00435924">
        <w:rPr>
          <w:rFonts w:cstheme="minorHAnsi"/>
          <w:sz w:val="24"/>
          <w:szCs w:val="24"/>
          <w:lang w:val="en-GB" w:bidi="en-US"/>
        </w:rPr>
        <w:tab/>
      </w:r>
      <w:r w:rsidRPr="00435924">
        <w:rPr>
          <w:rFonts w:cstheme="minorHAnsi"/>
          <w:sz w:val="24"/>
          <w:szCs w:val="24"/>
          <w:lang w:val="en-GB" w:bidi="en-US"/>
        </w:rPr>
        <w:tab/>
      </w:r>
      <w:r w:rsidRPr="00435924">
        <w:rPr>
          <w:rFonts w:cstheme="minorHAnsi"/>
          <w:sz w:val="24"/>
          <w:szCs w:val="24"/>
          <w:lang w:val="en-GB" w:bidi="en-US"/>
        </w:rPr>
        <w:tab/>
      </w:r>
      <w:r w:rsidRPr="00435924">
        <w:rPr>
          <w:rFonts w:cstheme="minorHAnsi"/>
          <w:sz w:val="24"/>
          <w:szCs w:val="24"/>
          <w:lang w:val="en-GB" w:bidi="en-US"/>
        </w:rPr>
        <w:tab/>
      </w:r>
      <w:r w:rsidRPr="00435924">
        <w:rPr>
          <w:rFonts w:cstheme="minorHAnsi"/>
          <w:sz w:val="24"/>
          <w:szCs w:val="24"/>
          <w:lang w:val="en-GB" w:bidi="en-US"/>
        </w:rPr>
        <w:tab/>
      </w:r>
      <w:r w:rsidRPr="00435924">
        <w:rPr>
          <w:rFonts w:cstheme="minorHAnsi"/>
          <w:sz w:val="24"/>
          <w:szCs w:val="24"/>
          <w:lang w:val="en-GB" w:bidi="en-US"/>
        </w:rPr>
        <w:tab/>
      </w:r>
      <w:r w:rsidRPr="00435924">
        <w:rPr>
          <w:rFonts w:cstheme="minorHAnsi"/>
          <w:bCs/>
          <w:iCs/>
          <w:sz w:val="24"/>
          <w:szCs w:val="24"/>
          <w:lang w:val="en-GB" w:bidi="en-US"/>
        </w:rPr>
        <w:t>(6)</w:t>
      </w:r>
    </w:p>
    <w:p w14:paraId="69681DB5"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 xml:space="preserve">where ε is the strain of the polymer matrix. Wu et al. </w:t>
      </w:r>
      <w:r w:rsidRPr="00435924">
        <w:rPr>
          <w:rFonts w:cstheme="minorHAnsi"/>
          <w:sz w:val="24"/>
          <w:szCs w:val="24"/>
          <w:lang w:val="en-GB" w:bidi="en-US"/>
        </w:rPr>
        <w:fldChar w:fldCharType="begin" w:fldLock="1"/>
      </w:r>
      <w:r w:rsidRPr="00435924">
        <w:rPr>
          <w:rFonts w:cstheme="minorHAnsi"/>
          <w:sz w:val="24"/>
          <w:szCs w:val="24"/>
          <w:lang w:val="en-GB" w:bidi="en-US"/>
        </w:rPr>
        <w:instrText>ADDIN CSL_CITATION {"citationItems":[{"id":"ITEM-1","itemData":{"DOI":"10.1016/0032-3861(85)90015-1","ISSN":"00323861","abstract":"The effects of rubber particle size and rubber-matrix adhesion on notched impact toughness of nylon-rubber blends are analysed. A sharp tough-brittle transition is found to occur at a critical particle size, when the rubber volume fraction and rubber-matrix adhesion are held constant. The critical particle size increases with increasing rubber volume fraction, given by dc = Tc{( π 6Φr)1 3 - 1}-1, dc is the critical particle diameter, Tc the critical interparticle distance, and ør the rubber volume fraction. The critical interparticle distance is a material property of the matrix, independent of rubber volume fraction and particle size. Thus, the general condition for toughening is that the interparticle distance must be smaller than the critical value. Van der Waals attraction gives sufficient adhesion for toughening. Interfacial chemical bonding is not necessary. Even if there is interfacial chemical bonding, a polymer-rubber blend will still be brittle, if the interparticle distance is greater than the critical value. The minimum adhesion required is about 1000 J m-2, typical for van der Waals adhesion. In contrast, chemical adhesion is typically 8000 J m-2. The present criterion for toughening is proposed to be valid for all polymer-rubber blends which dissipate the impact energy mainly by increased matrix yielding. © 1985.","author":[{"dropping-particle":"","family":"Wu","given":"Souheng","non-dropping-particle":"","parse-names":false,"suffix":""}],"container-title":"Polymer","id":"ITEM-1","issue":"12","issued":{"date-parts":[["1985"]]},"page":"1855-1863","title":"Phase structure and adhesion in polymer blends: A criterion for rubber toughening","type":"article-journal","volume":"26"},"uris":["http://www.mendeley.com/documents/?uuid=8cb178fe-7fea-4b5a-8aad-254320981bf2"]}],"mendeley":{"formattedCitation":"[41]","plainTextFormattedCitation":"[41]","previouslyFormattedCitation":"[42]"},"properties":{"noteIndex":0},"schema":"https://github.com/citation-style-language/schema/raw/master/csl-citation.json"}</w:instrText>
      </w:r>
      <w:r w:rsidRPr="00435924">
        <w:rPr>
          <w:rFonts w:cstheme="minorHAnsi"/>
          <w:sz w:val="24"/>
          <w:szCs w:val="24"/>
          <w:lang w:val="en-GB" w:bidi="en-US"/>
        </w:rPr>
        <w:fldChar w:fldCharType="separate"/>
      </w:r>
      <w:r w:rsidRPr="00435924">
        <w:rPr>
          <w:rFonts w:cstheme="minorHAnsi"/>
          <w:sz w:val="24"/>
          <w:szCs w:val="24"/>
          <w:lang w:val="en-GB" w:bidi="en-US"/>
        </w:rPr>
        <w:t>[41]</w:t>
      </w:r>
      <w:r w:rsidRPr="00435924">
        <w:rPr>
          <w:rFonts w:cstheme="minorHAnsi"/>
          <w:sz w:val="24"/>
          <w:szCs w:val="24"/>
          <w:lang w:val="en-GB"/>
        </w:rPr>
        <w:fldChar w:fldCharType="end"/>
      </w:r>
      <w:r w:rsidRPr="00435924">
        <w:rPr>
          <w:rFonts w:cstheme="minorHAnsi"/>
          <w:sz w:val="24"/>
          <w:szCs w:val="24"/>
          <w:lang w:val="en-GB" w:bidi="en-US"/>
        </w:rPr>
        <w:t>, reported that the initial distance between filler particles, which are spherical and arranged in a cubic lattice, can be determined by:</w:t>
      </w:r>
    </w:p>
    <w:p w14:paraId="5A488F1B" w14:textId="7CB9CD47" w:rsidR="00435924" w:rsidRPr="00435924" w:rsidRDefault="00435924" w:rsidP="00435924">
      <w:pPr>
        <w:jc w:val="both"/>
        <w:rPr>
          <w:rFonts w:cstheme="minorHAnsi"/>
          <w:bCs/>
          <w:iCs/>
          <w:sz w:val="24"/>
          <w:szCs w:val="24"/>
          <w:lang w:val="en-GB" w:bidi="en-US"/>
        </w:rPr>
      </w:pPr>
      <w:r w:rsidRPr="00435924">
        <w:rPr>
          <w:rFonts w:cstheme="minorHAnsi"/>
          <w:sz w:val="24"/>
          <w:szCs w:val="24"/>
          <w:lang w:val="en-GB" w:bidi="en-US"/>
        </w:rPr>
        <w:t xml:space="preserve">  </w:t>
      </w:r>
      <w:r w:rsidRPr="00435924">
        <w:rPr>
          <w:rFonts w:cstheme="minorHAnsi"/>
          <w:sz w:val="24"/>
          <w:szCs w:val="24"/>
          <w:lang w:val="en-GB" w:bidi="en-US"/>
        </w:rPr>
        <w:tab/>
      </w:r>
      <m:oMath>
        <m:sSub>
          <m:sSubPr>
            <m:ctrlPr>
              <w:rPr>
                <w:rFonts w:ascii="Cambria Math" w:hAnsi="Cambria Math" w:cstheme="minorHAnsi"/>
                <w:sz w:val="24"/>
                <w:szCs w:val="24"/>
              </w:rPr>
            </m:ctrlPr>
          </m:sSubPr>
          <m:e>
            <m:r>
              <m:rPr>
                <m:sty m:val="p"/>
              </m:rPr>
              <w:rPr>
                <w:rFonts w:ascii="Cambria Math" w:hAnsi="Cambria Math" w:cstheme="minorHAnsi"/>
                <w:sz w:val="24"/>
                <w:szCs w:val="24"/>
                <w:lang w:val="en-GB"/>
              </w:rPr>
              <m:t>s</m:t>
            </m:r>
          </m:e>
          <m:sub>
            <m:r>
              <m:rPr>
                <m:sty m:val="p"/>
              </m:rPr>
              <w:rPr>
                <w:rFonts w:ascii="Cambria Math" w:hAnsi="Cambria Math" w:cstheme="minorHAnsi"/>
                <w:sz w:val="24"/>
                <w:szCs w:val="24"/>
                <w:lang w:val="en-GB"/>
              </w:rPr>
              <m:t>0</m:t>
            </m:r>
          </m:sub>
        </m:sSub>
        <m:r>
          <m:rPr>
            <m:sty m:val="p"/>
          </m:rPr>
          <w:rPr>
            <w:rFonts w:ascii="Cambria Math" w:hAnsi="Cambria Math" w:cstheme="minorHAnsi"/>
            <w:sz w:val="24"/>
            <w:szCs w:val="24"/>
            <w:lang w:val="en-GB"/>
          </w:rPr>
          <m:t>=D</m:t>
        </m:r>
        <m:d>
          <m:dPr>
            <m:begChr m:val="["/>
            <m:endChr m:val="]"/>
            <m:ctrlPr>
              <w:rPr>
                <w:rFonts w:ascii="Cambria Math" w:hAnsi="Cambria Math" w:cstheme="minorHAnsi"/>
                <w:sz w:val="24"/>
                <w:szCs w:val="24"/>
              </w:rPr>
            </m:ctrlPr>
          </m:dPr>
          <m:e>
            <m:sSup>
              <m:sSupPr>
                <m:ctrlPr>
                  <w:rPr>
                    <w:rFonts w:ascii="Cambria Math" w:hAnsi="Cambria Math" w:cstheme="minorHAnsi"/>
                    <w:sz w:val="24"/>
                    <w:szCs w:val="24"/>
                  </w:rPr>
                </m:ctrlPr>
              </m:sSupPr>
              <m:e>
                <m:d>
                  <m:dPr>
                    <m:ctrlPr>
                      <w:rPr>
                        <w:rFonts w:ascii="Cambria Math" w:hAnsi="Cambria Math" w:cstheme="minorHAnsi"/>
                        <w:sz w:val="24"/>
                        <w:szCs w:val="24"/>
                      </w:rPr>
                    </m:ctrlPr>
                  </m:dPr>
                  <m:e>
                    <m:f>
                      <m:fPr>
                        <m:ctrlPr>
                          <w:rPr>
                            <w:rFonts w:ascii="Cambria Math" w:hAnsi="Cambria Math" w:cstheme="minorHAnsi"/>
                            <w:sz w:val="24"/>
                            <w:szCs w:val="24"/>
                          </w:rPr>
                        </m:ctrlPr>
                      </m:fPr>
                      <m:num>
                        <m:r>
                          <m:rPr>
                            <m:sty m:val="p"/>
                          </m:rPr>
                          <w:rPr>
                            <w:rFonts w:ascii="Cambria Math" w:hAnsi="Cambria Math" w:cstheme="minorHAnsi"/>
                            <w:sz w:val="24"/>
                            <w:szCs w:val="24"/>
                            <w:lang w:val="en-GB"/>
                          </w:rPr>
                          <m:t>π</m:t>
                        </m:r>
                      </m:num>
                      <m:den>
                        <m:r>
                          <m:rPr>
                            <m:sty m:val="p"/>
                          </m:rPr>
                          <w:rPr>
                            <w:rFonts w:ascii="Cambria Math" w:hAnsi="Cambria Math" w:cstheme="minorHAnsi"/>
                            <w:sz w:val="24"/>
                            <w:szCs w:val="24"/>
                            <w:lang w:val="en-GB"/>
                          </w:rPr>
                          <m:t>6ϑ</m:t>
                        </m:r>
                      </m:den>
                    </m:f>
                  </m:e>
                </m:d>
              </m:e>
              <m:sup>
                <m:r>
                  <m:rPr>
                    <m:sty m:val="p"/>
                  </m:rPr>
                  <w:rPr>
                    <w:rFonts w:ascii="Cambria Math" w:hAnsi="Cambria Math" w:cstheme="minorHAnsi"/>
                    <w:sz w:val="24"/>
                    <w:szCs w:val="24"/>
                    <w:lang w:val="en-GB"/>
                  </w:rPr>
                  <m:t>1/3</m:t>
                </m:r>
              </m:sup>
            </m:sSup>
            <m:r>
              <m:rPr>
                <m:sty m:val="p"/>
              </m:rPr>
              <w:rPr>
                <w:rFonts w:ascii="Cambria Math" w:hAnsi="Cambria Math" w:cstheme="minorHAnsi"/>
                <w:sz w:val="24"/>
                <w:szCs w:val="24"/>
                <w:lang w:val="en-GB"/>
              </w:rPr>
              <m:t>-1</m:t>
            </m:r>
          </m:e>
        </m:d>
      </m:oMath>
      <w:r w:rsidRPr="00435924">
        <w:rPr>
          <w:rFonts w:cstheme="minorHAnsi"/>
          <w:bCs/>
          <w:iCs/>
          <w:sz w:val="24"/>
          <w:szCs w:val="24"/>
          <w:lang w:val="en-GB" w:bidi="en-US"/>
        </w:rPr>
        <w:t xml:space="preserve">                                (7)</w:t>
      </w:r>
    </w:p>
    <w:p w14:paraId="2CA6DD4B" w14:textId="77777777" w:rsidR="00435924" w:rsidRPr="00435924" w:rsidRDefault="00435924" w:rsidP="00435924">
      <w:pPr>
        <w:jc w:val="both"/>
        <w:rPr>
          <w:rFonts w:cstheme="minorHAnsi"/>
          <w:sz w:val="24"/>
          <w:szCs w:val="24"/>
          <w:lang w:val="en-GB" w:bidi="en-US"/>
        </w:rPr>
      </w:pPr>
    </w:p>
    <w:p w14:paraId="188461F6"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where D is the conductive filler particle diameter and ϑ the volume fraction of the filler in the composite matrix. Substituting equation 6 and 7 in 5 results in:</w:t>
      </w:r>
    </w:p>
    <w:p w14:paraId="29AEDA6F" w14:textId="77777777" w:rsidR="00435924" w:rsidRPr="00435924" w:rsidRDefault="00435924" w:rsidP="00435924">
      <w:pPr>
        <w:jc w:val="both"/>
        <w:rPr>
          <w:rFonts w:cstheme="minorHAnsi"/>
          <w:sz w:val="24"/>
          <w:szCs w:val="24"/>
          <w:lang w:val="en-GB" w:bidi="en-US"/>
        </w:rPr>
      </w:pPr>
    </w:p>
    <w:p w14:paraId="33FE936A" w14:textId="3E8D14AF" w:rsidR="00435924" w:rsidRPr="00435924" w:rsidRDefault="00435924" w:rsidP="00435924">
      <w:pPr>
        <w:jc w:val="both"/>
        <w:rPr>
          <w:rFonts w:cstheme="minorHAnsi"/>
          <w:sz w:val="24"/>
          <w:szCs w:val="24"/>
          <w:lang w:val="en-GB" w:bidi="en-US"/>
        </w:rPr>
      </w:pPr>
      <m:oMath>
        <m:f>
          <m:fPr>
            <m:ctrlPr>
              <w:rPr>
                <w:rFonts w:ascii="Cambria Math" w:hAnsi="Cambria Math" w:cstheme="minorHAnsi"/>
                <w:sz w:val="24"/>
                <w:szCs w:val="24"/>
                <w:lang w:val="en-GB" w:bidi="en-US"/>
              </w:rPr>
            </m:ctrlPr>
          </m:fPr>
          <m:num>
            <m:r>
              <m:rPr>
                <m:sty m:val="p"/>
              </m:rPr>
              <w:rPr>
                <w:rFonts w:ascii="Cambria Math" w:hAnsi="Cambria Math" w:cstheme="minorHAnsi"/>
                <w:sz w:val="24"/>
                <w:szCs w:val="24"/>
                <w:lang w:val="en-GB" w:bidi="en-US"/>
              </w:rPr>
              <m:t>R</m:t>
            </m:r>
          </m:num>
          <m:den>
            <m:sSub>
              <m:sSubPr>
                <m:ctrlPr>
                  <w:rPr>
                    <w:rFonts w:ascii="Cambria Math" w:hAnsi="Cambria Math" w:cstheme="minorHAnsi"/>
                    <w:sz w:val="24"/>
                    <w:szCs w:val="24"/>
                    <w:lang w:val="en-GB" w:bidi="en-US"/>
                  </w:rPr>
                </m:ctrlPr>
              </m:sSubPr>
              <m:e>
                <m:r>
                  <m:rPr>
                    <m:sty m:val="p"/>
                  </m:rPr>
                  <w:rPr>
                    <w:rFonts w:ascii="Cambria Math" w:hAnsi="Cambria Math" w:cstheme="minorHAnsi"/>
                    <w:sz w:val="24"/>
                    <w:szCs w:val="24"/>
                    <w:lang w:val="en-GB" w:bidi="en-US"/>
                  </w:rPr>
                  <m:t>R</m:t>
                </m:r>
              </m:e>
              <m:sub>
                <m:r>
                  <m:rPr>
                    <m:sty m:val="p"/>
                  </m:rPr>
                  <w:rPr>
                    <w:rFonts w:ascii="Cambria Math" w:hAnsi="Cambria Math" w:cstheme="minorHAnsi"/>
                    <w:sz w:val="24"/>
                    <w:szCs w:val="24"/>
                    <w:lang w:val="en-GB" w:bidi="en-US"/>
                  </w:rPr>
                  <m:t>0</m:t>
                </m:r>
              </m:sub>
            </m:sSub>
          </m:den>
        </m:f>
        <m:r>
          <m:rPr>
            <m:sty m:val="p"/>
          </m:rPr>
          <w:rPr>
            <w:rFonts w:ascii="Cambria Math" w:hAnsi="Cambria Math" w:cstheme="minorHAnsi"/>
            <w:sz w:val="24"/>
            <w:szCs w:val="24"/>
            <w:lang w:val="en-GB" w:bidi="en-US"/>
          </w:rPr>
          <m:t>=</m:t>
        </m:r>
        <m:d>
          <m:dPr>
            <m:ctrlPr>
              <w:rPr>
                <w:rFonts w:ascii="Cambria Math" w:hAnsi="Cambria Math" w:cstheme="minorHAnsi"/>
                <w:sz w:val="24"/>
                <w:szCs w:val="24"/>
                <w:lang w:val="en-GB" w:bidi="en-US"/>
              </w:rPr>
            </m:ctrlPr>
          </m:dPr>
          <m:e>
            <m:r>
              <m:rPr>
                <m:sty m:val="p"/>
              </m:rPr>
              <w:rPr>
                <w:rFonts w:ascii="Cambria Math" w:hAnsi="Cambria Math" w:cstheme="minorHAnsi"/>
                <w:sz w:val="24"/>
                <w:szCs w:val="24"/>
                <w:lang w:val="en-GB" w:bidi="en-US"/>
              </w:rPr>
              <m:t>1-</m:t>
            </m:r>
            <m:f>
              <m:fPr>
                <m:ctrlPr>
                  <w:rPr>
                    <w:rFonts w:ascii="Cambria Math" w:hAnsi="Cambria Math" w:cstheme="minorHAnsi"/>
                    <w:sz w:val="24"/>
                    <w:szCs w:val="24"/>
                    <w:lang w:val="en-GB" w:bidi="en-US"/>
                  </w:rPr>
                </m:ctrlPr>
              </m:fPr>
              <m:num>
                <m:r>
                  <m:rPr>
                    <m:sty m:val="p"/>
                  </m:rPr>
                  <w:rPr>
                    <w:rFonts w:ascii="Cambria Math" w:hAnsi="Cambria Math" w:cstheme="minorHAnsi"/>
                    <w:sz w:val="24"/>
                    <w:szCs w:val="24"/>
                    <w:lang w:val="en-GB" w:bidi="en-US"/>
                  </w:rPr>
                  <m:t>σ</m:t>
                </m:r>
              </m:num>
              <m:den>
                <m:r>
                  <m:rPr>
                    <m:sty m:val="p"/>
                  </m:rPr>
                  <w:rPr>
                    <w:rFonts w:ascii="Cambria Math" w:hAnsi="Cambria Math" w:cstheme="minorHAnsi"/>
                    <w:sz w:val="24"/>
                    <w:szCs w:val="24"/>
                    <w:lang w:val="en-GB" w:bidi="en-US"/>
                  </w:rPr>
                  <m:t>E</m:t>
                </m:r>
              </m:den>
            </m:f>
          </m:e>
        </m:d>
        <m:r>
          <m:rPr>
            <m:sty m:val="p"/>
          </m:rPr>
          <w:rPr>
            <w:rFonts w:ascii="Cambria Math" w:hAnsi="Cambria Math" w:cstheme="minorHAnsi"/>
            <w:sz w:val="24"/>
            <w:szCs w:val="24"/>
            <w:lang w:val="en-GB" w:bidi="en-US"/>
          </w:rPr>
          <m:t>exp</m:t>
        </m:r>
        <m:d>
          <m:dPr>
            <m:begChr m:val="{"/>
            <m:endChr m:val="}"/>
            <m:ctrlPr>
              <w:rPr>
                <w:rFonts w:ascii="Cambria Math" w:hAnsi="Cambria Math" w:cstheme="minorHAnsi"/>
                <w:sz w:val="24"/>
                <w:szCs w:val="24"/>
                <w:lang w:val="en-GB" w:bidi="en-US"/>
              </w:rPr>
            </m:ctrlPr>
          </m:dPr>
          <m:e>
            <m:r>
              <m:rPr>
                <m:sty m:val="p"/>
              </m:rPr>
              <w:rPr>
                <w:rFonts w:ascii="Cambria Math" w:hAnsi="Cambria Math" w:cstheme="minorHAnsi"/>
                <w:sz w:val="24"/>
                <w:szCs w:val="24"/>
                <w:lang w:val="en-GB" w:bidi="en-US"/>
              </w:rPr>
              <m:t>-γD</m:t>
            </m:r>
            <m:d>
              <m:dPr>
                <m:begChr m:val="["/>
                <m:endChr m:val="]"/>
                <m:ctrlPr>
                  <w:rPr>
                    <w:rFonts w:ascii="Cambria Math" w:hAnsi="Cambria Math" w:cstheme="minorHAnsi"/>
                    <w:sz w:val="24"/>
                    <w:szCs w:val="24"/>
                    <w:lang w:val="en-GB" w:bidi="en-US"/>
                  </w:rPr>
                </m:ctrlPr>
              </m:dPr>
              <m:e>
                <m:sSup>
                  <m:sSupPr>
                    <m:ctrlPr>
                      <w:rPr>
                        <w:rFonts w:ascii="Cambria Math" w:hAnsi="Cambria Math" w:cstheme="minorHAnsi"/>
                        <w:sz w:val="24"/>
                        <w:szCs w:val="24"/>
                        <w:lang w:val="en-GB" w:bidi="en-US"/>
                      </w:rPr>
                    </m:ctrlPr>
                  </m:sSupPr>
                  <m:e>
                    <m:d>
                      <m:dPr>
                        <m:ctrlPr>
                          <w:rPr>
                            <w:rFonts w:ascii="Cambria Math" w:hAnsi="Cambria Math" w:cstheme="minorHAnsi"/>
                            <w:sz w:val="24"/>
                            <w:szCs w:val="24"/>
                            <w:lang w:val="en-GB" w:bidi="en-US"/>
                          </w:rPr>
                        </m:ctrlPr>
                      </m:dPr>
                      <m:e>
                        <m:f>
                          <m:fPr>
                            <m:ctrlPr>
                              <w:rPr>
                                <w:rFonts w:ascii="Cambria Math" w:hAnsi="Cambria Math" w:cstheme="minorHAnsi"/>
                                <w:sz w:val="24"/>
                                <w:szCs w:val="24"/>
                                <w:lang w:val="en-GB" w:bidi="en-US"/>
                              </w:rPr>
                            </m:ctrlPr>
                          </m:fPr>
                          <m:num>
                            <m:r>
                              <m:rPr>
                                <m:sty m:val="p"/>
                              </m:rPr>
                              <w:rPr>
                                <w:rFonts w:ascii="Cambria Math" w:hAnsi="Cambria Math" w:cstheme="minorHAnsi"/>
                                <w:sz w:val="24"/>
                                <w:szCs w:val="24"/>
                                <w:lang w:val="en-GB" w:bidi="en-US"/>
                              </w:rPr>
                              <m:t>π</m:t>
                            </m:r>
                          </m:num>
                          <m:den>
                            <m:r>
                              <m:rPr>
                                <m:sty m:val="p"/>
                              </m:rPr>
                              <w:rPr>
                                <w:rFonts w:ascii="Cambria Math" w:hAnsi="Cambria Math" w:cstheme="minorHAnsi"/>
                                <w:sz w:val="24"/>
                                <w:szCs w:val="24"/>
                                <w:lang w:val="en-GB" w:bidi="en-US"/>
                              </w:rPr>
                              <m:t>6ϑ</m:t>
                            </m:r>
                          </m:den>
                        </m:f>
                      </m:e>
                    </m:d>
                  </m:e>
                  <m:sup>
                    <m:f>
                      <m:fPr>
                        <m:ctrlPr>
                          <w:rPr>
                            <w:rFonts w:ascii="Cambria Math" w:hAnsi="Cambria Math" w:cstheme="minorHAnsi"/>
                            <w:sz w:val="24"/>
                            <w:szCs w:val="24"/>
                            <w:lang w:val="en-GB" w:bidi="en-US"/>
                          </w:rPr>
                        </m:ctrlPr>
                      </m:fPr>
                      <m:num>
                        <m:r>
                          <m:rPr>
                            <m:sty m:val="p"/>
                          </m:rPr>
                          <w:rPr>
                            <w:rFonts w:ascii="Cambria Math" w:hAnsi="Cambria Math" w:cstheme="minorHAnsi"/>
                            <w:sz w:val="24"/>
                            <w:szCs w:val="24"/>
                            <w:lang w:val="en-GB" w:bidi="en-US"/>
                          </w:rPr>
                          <m:t>1</m:t>
                        </m:r>
                      </m:num>
                      <m:den>
                        <m:r>
                          <m:rPr>
                            <m:sty m:val="p"/>
                          </m:rPr>
                          <w:rPr>
                            <w:rFonts w:ascii="Cambria Math" w:hAnsi="Cambria Math" w:cstheme="minorHAnsi"/>
                            <w:sz w:val="24"/>
                            <w:szCs w:val="24"/>
                            <w:lang w:val="en-GB" w:bidi="en-US"/>
                          </w:rPr>
                          <m:t>3</m:t>
                        </m:r>
                      </m:den>
                    </m:f>
                  </m:sup>
                </m:sSup>
                <m:r>
                  <m:rPr>
                    <m:sty m:val="p"/>
                  </m:rPr>
                  <w:rPr>
                    <w:rFonts w:ascii="Cambria Math" w:hAnsi="Cambria Math" w:cstheme="minorHAnsi"/>
                    <w:sz w:val="24"/>
                    <w:szCs w:val="24"/>
                    <w:lang w:val="en-GB" w:bidi="en-US"/>
                  </w:rPr>
                  <m:t>-1</m:t>
                </m:r>
              </m:e>
            </m:d>
            <m:f>
              <m:fPr>
                <m:ctrlPr>
                  <w:rPr>
                    <w:rFonts w:ascii="Cambria Math" w:hAnsi="Cambria Math" w:cstheme="minorHAnsi"/>
                    <w:sz w:val="24"/>
                    <w:szCs w:val="24"/>
                    <w:lang w:val="en-GB" w:bidi="en-US"/>
                  </w:rPr>
                </m:ctrlPr>
              </m:fPr>
              <m:num>
                <m:r>
                  <m:rPr>
                    <m:sty m:val="p"/>
                  </m:rPr>
                  <w:rPr>
                    <w:rFonts w:ascii="Cambria Math" w:hAnsi="Cambria Math" w:cstheme="minorHAnsi"/>
                    <w:sz w:val="24"/>
                    <w:szCs w:val="24"/>
                    <w:lang w:val="en-GB" w:bidi="en-US"/>
                  </w:rPr>
                  <m:t>σ</m:t>
                </m:r>
              </m:num>
              <m:den>
                <m:r>
                  <m:rPr>
                    <m:sty m:val="p"/>
                  </m:rPr>
                  <w:rPr>
                    <w:rFonts w:ascii="Cambria Math" w:hAnsi="Cambria Math" w:cstheme="minorHAnsi"/>
                    <w:sz w:val="24"/>
                    <w:szCs w:val="24"/>
                    <w:lang w:val="en-GB" w:bidi="en-US"/>
                  </w:rPr>
                  <m:t>E</m:t>
                </m:r>
              </m:den>
            </m:f>
          </m:e>
        </m:d>
      </m:oMath>
      <w:r w:rsidRPr="00435924">
        <w:rPr>
          <w:rFonts w:cstheme="minorHAnsi"/>
          <w:sz w:val="24"/>
          <w:szCs w:val="24"/>
          <w:lang w:val="en-GB" w:bidi="en-US"/>
        </w:rPr>
        <w:t xml:space="preserve"> </w:t>
      </w:r>
      <w:r w:rsidRPr="00435924">
        <w:rPr>
          <w:rFonts w:cstheme="minorHAnsi"/>
          <w:sz w:val="24"/>
          <w:szCs w:val="24"/>
          <w:lang w:val="en-GB" w:bidi="en-US"/>
        </w:rPr>
        <w:tab/>
      </w:r>
      <w:r w:rsidRPr="00435924">
        <w:rPr>
          <w:rFonts w:cstheme="minorHAnsi"/>
          <w:sz w:val="24"/>
          <w:szCs w:val="24"/>
          <w:lang w:val="en-GB" w:bidi="en-US"/>
        </w:rPr>
        <w:tab/>
      </w:r>
      <w:r w:rsidRPr="00435924">
        <w:rPr>
          <w:rFonts w:cstheme="minorHAnsi"/>
          <w:sz w:val="24"/>
          <w:szCs w:val="24"/>
          <w:lang w:val="en-GB" w:bidi="en-US"/>
        </w:rPr>
        <w:tab/>
      </w:r>
      <w:r w:rsidRPr="00435924">
        <w:rPr>
          <w:rFonts w:cstheme="minorHAnsi"/>
          <w:sz w:val="24"/>
          <w:szCs w:val="24"/>
          <w:lang w:val="en-GB" w:bidi="en-US"/>
        </w:rPr>
        <w:tab/>
      </w:r>
      <w:r w:rsidRPr="00435924">
        <w:rPr>
          <w:rFonts w:cstheme="minorHAnsi"/>
          <w:sz w:val="24"/>
          <w:szCs w:val="24"/>
          <w:lang w:val="en-GB" w:bidi="en-US"/>
        </w:rPr>
        <w:tab/>
        <w:t>(8)</w:t>
      </w:r>
    </w:p>
    <w:p w14:paraId="486A2119" w14:textId="7A7845C8" w:rsidR="00435924" w:rsidRPr="00435924" w:rsidRDefault="00435924" w:rsidP="00435924">
      <w:pPr>
        <w:jc w:val="both"/>
        <w:rPr>
          <w:rFonts w:cstheme="minorHAnsi"/>
          <w:sz w:val="24"/>
          <w:szCs w:val="24"/>
          <w:lang w:val="en-GB" w:bidi="en-US"/>
        </w:rPr>
      </w:pPr>
      <m:oMath>
        <m:f>
          <m:fPr>
            <m:ctrlPr>
              <w:rPr>
                <w:rFonts w:ascii="Cambria Math" w:hAnsi="Cambria Math" w:cstheme="minorHAnsi"/>
                <w:iCs/>
                <w:sz w:val="24"/>
                <w:szCs w:val="24"/>
              </w:rPr>
            </m:ctrlPr>
          </m:fPr>
          <m:num>
            <m:r>
              <m:rPr>
                <m:sty m:val="p"/>
              </m:rPr>
              <w:rPr>
                <w:rFonts w:ascii="Cambria Math" w:hAnsi="Cambria Math" w:cstheme="minorHAnsi"/>
                <w:sz w:val="24"/>
                <w:szCs w:val="24"/>
                <w:lang w:val="en-GB" w:bidi="en-US"/>
              </w:rPr>
              <m:t>R</m:t>
            </m:r>
          </m:num>
          <m:den>
            <m:sSub>
              <m:sSubPr>
                <m:ctrlPr>
                  <w:rPr>
                    <w:rFonts w:ascii="Cambria Math" w:hAnsi="Cambria Math" w:cstheme="minorHAnsi"/>
                    <w:iCs/>
                    <w:sz w:val="24"/>
                    <w:szCs w:val="24"/>
                  </w:rPr>
                </m:ctrlPr>
              </m:sSubPr>
              <m:e>
                <m:r>
                  <m:rPr>
                    <m:sty m:val="p"/>
                  </m:rPr>
                  <w:rPr>
                    <w:rFonts w:ascii="Cambria Math" w:hAnsi="Cambria Math" w:cstheme="minorHAnsi"/>
                    <w:sz w:val="24"/>
                    <w:szCs w:val="24"/>
                    <w:lang w:val="en-GB" w:bidi="en-US"/>
                  </w:rPr>
                  <m:t>R</m:t>
                </m:r>
              </m:e>
              <m:sub>
                <m:r>
                  <m:rPr>
                    <m:sty m:val="p"/>
                  </m:rPr>
                  <w:rPr>
                    <w:rFonts w:ascii="Cambria Math" w:hAnsi="Cambria Math" w:cstheme="minorHAnsi"/>
                    <w:sz w:val="24"/>
                    <w:szCs w:val="24"/>
                    <w:lang w:val="en-GB" w:bidi="en-US"/>
                  </w:rPr>
                  <m:t>0</m:t>
                </m:r>
              </m:sub>
            </m:sSub>
          </m:den>
        </m:f>
        <m:r>
          <m:rPr>
            <m:sty m:val="p"/>
          </m:rPr>
          <w:rPr>
            <w:rFonts w:ascii="Cambria Math" w:hAnsi="Cambria Math" w:cstheme="minorHAnsi"/>
            <w:sz w:val="24"/>
            <w:szCs w:val="24"/>
            <w:lang w:val="en-GB" w:bidi="en-US"/>
          </w:rPr>
          <m:t>=f</m:t>
        </m:r>
        <m:d>
          <m:dPr>
            <m:ctrlPr>
              <w:rPr>
                <w:rFonts w:ascii="Cambria Math" w:hAnsi="Cambria Math" w:cstheme="minorHAnsi"/>
                <w:iCs/>
                <w:sz w:val="24"/>
                <w:szCs w:val="24"/>
              </w:rPr>
            </m:ctrlPr>
          </m:dPr>
          <m:e>
            <m:r>
              <m:rPr>
                <m:sty m:val="p"/>
              </m:rPr>
              <w:rPr>
                <w:rFonts w:ascii="Cambria Math" w:hAnsi="Cambria Math" w:cstheme="minorHAnsi"/>
                <w:sz w:val="24"/>
                <w:szCs w:val="24"/>
                <w:lang w:val="en-GB" w:bidi="en-US"/>
              </w:rPr>
              <m:t>σ,E,D,ϑ,φ</m:t>
            </m:r>
          </m:e>
        </m:d>
      </m:oMath>
      <w:r w:rsidRPr="00435924">
        <w:rPr>
          <w:rFonts w:cstheme="minorHAnsi"/>
          <w:iCs/>
          <w:sz w:val="24"/>
          <w:szCs w:val="24"/>
          <w:lang w:val="en-GB" w:bidi="en-US"/>
        </w:rPr>
        <w:t xml:space="preserve">                             (9)</w:t>
      </w:r>
    </w:p>
    <w:p w14:paraId="2A84A2E3"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br/>
        <w:t>Looking at equation 9, we can conclude that the most important parameters affecting the relative resistance are: applied stress (σ), the elasticity modulus of the polymer matrix (E), the conductive filler diameter (D), the filler volume fraction (ϑ), and the constant for the energy barrier of the polymer (</w:t>
      </w:r>
      <w:r w:rsidRPr="00435924">
        <w:rPr>
          <w:rFonts w:cstheme="minorHAnsi"/>
          <w:sz w:val="24"/>
          <w:szCs w:val="24"/>
          <w:lang w:val="en-GB" w:bidi="en-US"/>
        </w:rPr>
        <w:sym w:font="Symbol" w:char="F06A"/>
      </w:r>
      <w:r w:rsidRPr="00435924">
        <w:rPr>
          <w:rFonts w:cstheme="minorHAnsi"/>
          <w:sz w:val="24"/>
          <w:szCs w:val="24"/>
          <w:lang w:val="en-GB" w:bidi="en-US"/>
        </w:rPr>
        <w:t>).</w:t>
      </w:r>
    </w:p>
    <w:p w14:paraId="3D699A09"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This section concludes the in-depth piezo-material based sensing layer transduction and following section introduces to the materials and methods used in this work.</w:t>
      </w:r>
    </w:p>
    <w:p w14:paraId="17470E42" w14:textId="77777777" w:rsidR="00435924" w:rsidRPr="00435924" w:rsidRDefault="00435924" w:rsidP="00435924">
      <w:pPr>
        <w:jc w:val="both"/>
        <w:rPr>
          <w:rFonts w:cstheme="minorHAnsi"/>
          <w:b/>
          <w:sz w:val="24"/>
          <w:szCs w:val="24"/>
          <w:lang w:val="en-GB" w:bidi="en-US"/>
        </w:rPr>
      </w:pPr>
      <w:r w:rsidRPr="00435924">
        <w:rPr>
          <w:rFonts w:cstheme="minorHAnsi"/>
          <w:b/>
          <w:sz w:val="24"/>
          <w:szCs w:val="24"/>
          <w:lang w:val="en-GB" w:bidi="en-US"/>
        </w:rPr>
        <w:t>3. Materials and Methods</w:t>
      </w:r>
    </w:p>
    <w:p w14:paraId="1BFABC4A" w14:textId="77777777" w:rsidR="00435924" w:rsidRPr="00435924" w:rsidRDefault="00435924" w:rsidP="00435924">
      <w:pPr>
        <w:jc w:val="both"/>
        <w:rPr>
          <w:rFonts w:cstheme="minorHAnsi"/>
          <w:i/>
          <w:sz w:val="24"/>
          <w:szCs w:val="24"/>
          <w:lang w:val="en-GB" w:bidi="en-US"/>
        </w:rPr>
      </w:pPr>
      <w:r w:rsidRPr="00435924">
        <w:rPr>
          <w:rFonts w:cstheme="minorHAnsi"/>
          <w:i/>
          <w:sz w:val="24"/>
          <w:szCs w:val="24"/>
          <w:lang w:val="en-GB" w:bidi="en-US"/>
        </w:rPr>
        <w:t>3.1. Inks and Substrates</w:t>
      </w:r>
    </w:p>
    <w:p w14:paraId="7D163334"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 xml:space="preserve">The substrate, which acts as a base for the sensor configuration of dimension 7x7 cm, and thickness of 1 cm, is a 3D (Selective Laser Sintering - SLS) printed polyamide (PA) board with a melting temperature ranging from 172 to 180 °C and an average roughness Ra of 6 </w:t>
      </w:r>
      <w:proofErr w:type="spellStart"/>
      <w:r w:rsidRPr="00435924">
        <w:rPr>
          <w:rFonts w:cstheme="minorHAnsi"/>
          <w:sz w:val="24"/>
          <w:szCs w:val="24"/>
          <w:lang w:val="en-GB" w:bidi="en-US"/>
        </w:rPr>
        <w:t>μm</w:t>
      </w:r>
      <w:proofErr w:type="spellEnd"/>
      <w:r w:rsidRPr="00435924">
        <w:rPr>
          <w:rFonts w:cstheme="minorHAnsi"/>
          <w:sz w:val="24"/>
          <w:szCs w:val="24"/>
          <w:lang w:val="en-GB" w:bidi="en-US"/>
        </w:rPr>
        <w:t xml:space="preserve"> and Rz of 31 µm. This substrate was produced by Materialise, Leuven, Belgium. Grinding and polishing of the substrate were done using 600 and 2400 grit paper to decrease the surface roughness and smoothen the top surface to avoid any defects. </w:t>
      </w:r>
    </w:p>
    <w:p w14:paraId="57B7474D"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Two types of ink were used for the production of sensors. The first type is a conductive silver ink (</w:t>
      </w:r>
      <w:proofErr w:type="spellStart"/>
      <w:r w:rsidRPr="00435924">
        <w:rPr>
          <w:rFonts w:cstheme="minorHAnsi"/>
          <w:sz w:val="24"/>
          <w:szCs w:val="24"/>
          <w:lang w:val="en-GB" w:bidi="en-US"/>
        </w:rPr>
        <w:t>Metalon</w:t>
      </w:r>
      <w:proofErr w:type="spellEnd"/>
      <w:r w:rsidRPr="00435924">
        <w:rPr>
          <w:rFonts w:cstheme="minorHAnsi"/>
          <w:sz w:val="24"/>
          <w:szCs w:val="24"/>
          <w:lang w:val="en-GB" w:bidi="en-US"/>
        </w:rPr>
        <w:t xml:space="preserve">® JS A221E, </w:t>
      </w:r>
      <w:proofErr w:type="spellStart"/>
      <w:r w:rsidRPr="00435924">
        <w:rPr>
          <w:rFonts w:cstheme="minorHAnsi"/>
          <w:sz w:val="24"/>
          <w:szCs w:val="24"/>
          <w:lang w:val="en-GB" w:bidi="en-US"/>
        </w:rPr>
        <w:t>Novacentrix</w:t>
      </w:r>
      <w:proofErr w:type="spellEnd"/>
      <w:r w:rsidRPr="00435924">
        <w:rPr>
          <w:rFonts w:cstheme="minorHAnsi"/>
          <w:sz w:val="24"/>
          <w:szCs w:val="24"/>
          <w:lang w:val="en-GB" w:bidi="en-US"/>
        </w:rPr>
        <w:t>. Inc.) which is used to print the conductive paths. The second type is piezo-resistive ink (Carbon EMS CI 2050, ECM) which is used to print the piezo resistive pressure elements. The properties of the inks are given in Table 3.</w:t>
      </w:r>
    </w:p>
    <w:p w14:paraId="2D374717" w14:textId="77777777" w:rsidR="00435924" w:rsidRPr="00435924" w:rsidRDefault="00435924" w:rsidP="00435924">
      <w:pPr>
        <w:jc w:val="both"/>
        <w:rPr>
          <w:rFonts w:cstheme="minorHAnsi"/>
          <w:sz w:val="24"/>
          <w:szCs w:val="24"/>
          <w:lang w:val="en-GB" w:bidi="en-US"/>
        </w:rPr>
      </w:pPr>
      <w:r w:rsidRPr="00435924">
        <w:rPr>
          <w:rFonts w:cstheme="minorHAnsi"/>
          <w:b/>
          <w:sz w:val="24"/>
          <w:szCs w:val="24"/>
          <w:lang w:val="en-GB" w:bidi="en-US"/>
        </w:rPr>
        <w:t xml:space="preserve">Table </w:t>
      </w:r>
      <w:r w:rsidRPr="00435924">
        <w:rPr>
          <w:rFonts w:cstheme="minorHAnsi"/>
          <w:b/>
          <w:sz w:val="24"/>
          <w:szCs w:val="24"/>
          <w:lang w:val="en-GB" w:bidi="en-US"/>
        </w:rPr>
        <w:fldChar w:fldCharType="begin"/>
      </w:r>
      <w:r w:rsidRPr="00435924">
        <w:rPr>
          <w:rFonts w:cstheme="minorHAnsi"/>
          <w:b/>
          <w:sz w:val="24"/>
          <w:szCs w:val="24"/>
          <w:lang w:val="en-GB" w:bidi="en-US"/>
        </w:rPr>
        <w:instrText xml:space="preserve"> SEQ Table \* ARABIC </w:instrText>
      </w:r>
      <w:r w:rsidRPr="00435924">
        <w:rPr>
          <w:rFonts w:cstheme="minorHAnsi"/>
          <w:b/>
          <w:sz w:val="24"/>
          <w:szCs w:val="24"/>
          <w:lang w:val="en-GB" w:bidi="en-US"/>
        </w:rPr>
        <w:fldChar w:fldCharType="separate"/>
      </w:r>
      <w:r w:rsidRPr="00435924">
        <w:rPr>
          <w:rFonts w:cstheme="minorHAnsi"/>
          <w:b/>
          <w:sz w:val="24"/>
          <w:szCs w:val="24"/>
          <w:lang w:val="en-GB" w:bidi="en-US"/>
        </w:rPr>
        <w:t>3</w:t>
      </w:r>
      <w:r w:rsidRPr="00435924">
        <w:rPr>
          <w:rFonts w:cstheme="minorHAnsi"/>
          <w:sz w:val="24"/>
          <w:szCs w:val="24"/>
          <w:lang w:val="en-GB"/>
        </w:rPr>
        <w:fldChar w:fldCharType="end"/>
      </w:r>
      <w:r w:rsidRPr="00435924">
        <w:rPr>
          <w:rFonts w:cstheme="minorHAnsi"/>
          <w:b/>
          <w:sz w:val="24"/>
          <w:szCs w:val="24"/>
          <w:lang w:val="en-GB" w:bidi="en-US"/>
        </w:rPr>
        <w:t>.</w:t>
      </w:r>
      <w:r w:rsidRPr="00435924">
        <w:rPr>
          <w:rFonts w:cstheme="minorHAnsi"/>
          <w:sz w:val="24"/>
          <w:szCs w:val="24"/>
          <w:lang w:val="en-GB" w:bidi="en-US"/>
        </w:rPr>
        <w:t xml:space="preserve"> Properties and details of the ink used </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3541"/>
        <w:gridCol w:w="3256"/>
      </w:tblGrid>
      <w:tr w:rsidR="00167707" w:rsidRPr="00435924" w14:paraId="63C7CA10" w14:textId="77777777" w:rsidTr="006320DE">
        <w:tc>
          <w:tcPr>
            <w:tcW w:w="1474" w:type="pct"/>
            <w:tcBorders>
              <w:top w:val="single" w:sz="8" w:space="0" w:color="auto"/>
              <w:bottom w:val="single" w:sz="8" w:space="0" w:color="auto"/>
            </w:tcBorders>
          </w:tcPr>
          <w:p w14:paraId="3CAF0955" w14:textId="77777777" w:rsidR="00435924" w:rsidRPr="00435924" w:rsidRDefault="00435924" w:rsidP="00435924">
            <w:pPr>
              <w:spacing w:after="160" w:line="259" w:lineRule="auto"/>
              <w:jc w:val="both"/>
              <w:rPr>
                <w:rFonts w:cstheme="minorHAnsi"/>
                <w:b/>
                <w:sz w:val="24"/>
                <w:szCs w:val="24"/>
                <w:lang w:bidi="en-US"/>
              </w:rPr>
            </w:pPr>
            <w:r w:rsidRPr="00435924">
              <w:rPr>
                <w:rFonts w:cstheme="minorHAnsi"/>
                <w:b/>
                <w:sz w:val="24"/>
                <w:szCs w:val="24"/>
                <w:lang w:bidi="en-US"/>
              </w:rPr>
              <w:t>Name</w:t>
            </w:r>
          </w:p>
        </w:tc>
        <w:tc>
          <w:tcPr>
            <w:tcW w:w="1837" w:type="pct"/>
            <w:tcBorders>
              <w:top w:val="single" w:sz="8" w:space="0" w:color="auto"/>
              <w:bottom w:val="single" w:sz="8" w:space="0" w:color="auto"/>
            </w:tcBorders>
          </w:tcPr>
          <w:p w14:paraId="2205E2C3" w14:textId="77777777" w:rsidR="00435924" w:rsidRPr="00435924" w:rsidRDefault="00435924" w:rsidP="00435924">
            <w:pPr>
              <w:spacing w:after="160" w:line="259" w:lineRule="auto"/>
              <w:jc w:val="both"/>
              <w:rPr>
                <w:rFonts w:cstheme="minorHAnsi"/>
                <w:b/>
                <w:sz w:val="24"/>
                <w:szCs w:val="24"/>
                <w:lang w:bidi="en-US"/>
              </w:rPr>
            </w:pPr>
            <w:r w:rsidRPr="00435924">
              <w:rPr>
                <w:rFonts w:cstheme="minorHAnsi"/>
                <w:b/>
                <w:sz w:val="24"/>
                <w:szCs w:val="24"/>
                <w:lang w:val="pt-BR"/>
              </w:rPr>
              <w:t>Metalon</w:t>
            </w:r>
            <w:r w:rsidRPr="00435924">
              <w:rPr>
                <w:rFonts w:cstheme="minorHAnsi"/>
                <w:b/>
                <w:sz w:val="24"/>
                <w:szCs w:val="24"/>
                <w:vertAlign w:val="superscript"/>
                <w:lang w:val="pt-BR"/>
              </w:rPr>
              <w:t>®</w:t>
            </w:r>
            <w:r w:rsidRPr="00435924">
              <w:rPr>
                <w:rFonts w:cstheme="minorHAnsi"/>
                <w:b/>
                <w:sz w:val="24"/>
                <w:szCs w:val="24"/>
                <w:lang w:val="pt-BR"/>
              </w:rPr>
              <w:t xml:space="preserve"> JS A221E</w:t>
            </w:r>
          </w:p>
        </w:tc>
        <w:tc>
          <w:tcPr>
            <w:tcW w:w="1689" w:type="pct"/>
            <w:tcBorders>
              <w:top w:val="single" w:sz="8" w:space="0" w:color="auto"/>
              <w:bottom w:val="single" w:sz="8" w:space="0" w:color="auto"/>
            </w:tcBorders>
          </w:tcPr>
          <w:p w14:paraId="56D9275C" w14:textId="77777777" w:rsidR="00435924" w:rsidRPr="00435924" w:rsidRDefault="00435924" w:rsidP="00435924">
            <w:pPr>
              <w:spacing w:after="160" w:line="259" w:lineRule="auto"/>
              <w:jc w:val="both"/>
              <w:rPr>
                <w:rFonts w:cstheme="minorHAnsi"/>
                <w:b/>
                <w:sz w:val="24"/>
                <w:szCs w:val="24"/>
                <w:lang w:bidi="en-US"/>
              </w:rPr>
            </w:pPr>
            <w:r w:rsidRPr="00435924">
              <w:rPr>
                <w:rFonts w:cstheme="minorHAnsi"/>
                <w:b/>
                <w:sz w:val="24"/>
                <w:szCs w:val="24"/>
                <w:lang w:bidi="en-US"/>
              </w:rPr>
              <w:t>Carbon EMS  CI 2050</w:t>
            </w:r>
          </w:p>
        </w:tc>
      </w:tr>
      <w:tr w:rsidR="00167707" w:rsidRPr="00435924" w14:paraId="3921A2BD" w14:textId="77777777" w:rsidTr="006320DE">
        <w:tc>
          <w:tcPr>
            <w:tcW w:w="1474" w:type="pct"/>
            <w:tcBorders>
              <w:top w:val="single" w:sz="8" w:space="0" w:color="auto"/>
              <w:bottom w:val="nil"/>
            </w:tcBorders>
          </w:tcPr>
          <w:p w14:paraId="029FB942"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Technique</w:t>
            </w:r>
            <w:proofErr w:type="spellEnd"/>
          </w:p>
        </w:tc>
        <w:tc>
          <w:tcPr>
            <w:tcW w:w="1837" w:type="pct"/>
            <w:tcBorders>
              <w:top w:val="single" w:sz="8" w:space="0" w:color="auto"/>
              <w:bottom w:val="nil"/>
            </w:tcBorders>
          </w:tcPr>
          <w:p w14:paraId="4492CC9A"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Ultrasonic</w:t>
            </w:r>
            <w:proofErr w:type="spellEnd"/>
            <w:r w:rsidRPr="00435924">
              <w:rPr>
                <w:rFonts w:cstheme="minorHAnsi"/>
                <w:sz w:val="24"/>
                <w:szCs w:val="24"/>
                <w:lang w:bidi="en-US"/>
              </w:rPr>
              <w:t xml:space="preserve"> AJ</w:t>
            </w:r>
            <w:r w:rsidRPr="00435924">
              <w:rPr>
                <w:rFonts w:cstheme="minorHAnsi"/>
                <w:sz w:val="24"/>
                <w:szCs w:val="24"/>
                <w:vertAlign w:val="superscript"/>
                <w:lang w:bidi="en-US"/>
              </w:rPr>
              <w:t>®</w:t>
            </w:r>
            <w:r w:rsidRPr="00435924">
              <w:rPr>
                <w:rFonts w:cstheme="minorHAnsi"/>
                <w:sz w:val="24"/>
                <w:szCs w:val="24"/>
                <w:lang w:bidi="en-US"/>
              </w:rPr>
              <w:t>P</w:t>
            </w:r>
          </w:p>
        </w:tc>
        <w:tc>
          <w:tcPr>
            <w:tcW w:w="1689" w:type="pct"/>
            <w:tcBorders>
              <w:top w:val="single" w:sz="8" w:space="0" w:color="auto"/>
              <w:bottom w:val="nil"/>
            </w:tcBorders>
          </w:tcPr>
          <w:p w14:paraId="4EC00F8E"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 xml:space="preserve">Screen </w:t>
            </w:r>
            <w:proofErr w:type="spellStart"/>
            <w:r w:rsidRPr="00435924">
              <w:rPr>
                <w:rFonts w:cstheme="minorHAnsi"/>
                <w:sz w:val="24"/>
                <w:szCs w:val="24"/>
                <w:lang w:bidi="en-US"/>
              </w:rPr>
              <w:t>printing</w:t>
            </w:r>
            <w:proofErr w:type="spellEnd"/>
          </w:p>
        </w:tc>
      </w:tr>
      <w:tr w:rsidR="00167707" w:rsidRPr="00435924" w14:paraId="3597062A" w14:textId="77777777" w:rsidTr="006320DE">
        <w:tc>
          <w:tcPr>
            <w:tcW w:w="1474" w:type="pct"/>
            <w:tcBorders>
              <w:top w:val="nil"/>
              <w:bottom w:val="nil"/>
            </w:tcBorders>
          </w:tcPr>
          <w:p w14:paraId="5A6CF291"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Type</w:t>
            </w:r>
          </w:p>
        </w:tc>
        <w:tc>
          <w:tcPr>
            <w:tcW w:w="1837" w:type="pct"/>
            <w:tcBorders>
              <w:top w:val="nil"/>
              <w:bottom w:val="nil"/>
            </w:tcBorders>
          </w:tcPr>
          <w:p w14:paraId="20A29093"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Conductive</w:t>
            </w:r>
            <w:proofErr w:type="spellEnd"/>
            <w:r w:rsidRPr="00435924">
              <w:rPr>
                <w:rFonts w:cstheme="minorHAnsi"/>
                <w:sz w:val="24"/>
                <w:szCs w:val="24"/>
                <w:lang w:bidi="en-US"/>
              </w:rPr>
              <w:t xml:space="preserve"> </w:t>
            </w:r>
            <w:proofErr w:type="spellStart"/>
            <w:r w:rsidRPr="00435924">
              <w:rPr>
                <w:rFonts w:cstheme="minorHAnsi"/>
                <w:sz w:val="24"/>
                <w:szCs w:val="24"/>
                <w:lang w:bidi="en-US"/>
              </w:rPr>
              <w:t>silver</w:t>
            </w:r>
            <w:proofErr w:type="spellEnd"/>
            <w:r w:rsidRPr="00435924">
              <w:rPr>
                <w:rFonts w:cstheme="minorHAnsi"/>
                <w:sz w:val="24"/>
                <w:szCs w:val="24"/>
                <w:lang w:bidi="en-US"/>
              </w:rPr>
              <w:t xml:space="preserve"> </w:t>
            </w:r>
            <w:proofErr w:type="spellStart"/>
            <w:r w:rsidRPr="00435924">
              <w:rPr>
                <w:rFonts w:cstheme="minorHAnsi"/>
                <w:sz w:val="24"/>
                <w:szCs w:val="24"/>
                <w:lang w:bidi="en-US"/>
              </w:rPr>
              <w:t>ink</w:t>
            </w:r>
            <w:proofErr w:type="spellEnd"/>
          </w:p>
        </w:tc>
        <w:tc>
          <w:tcPr>
            <w:tcW w:w="1689" w:type="pct"/>
            <w:tcBorders>
              <w:top w:val="nil"/>
              <w:bottom w:val="nil"/>
            </w:tcBorders>
          </w:tcPr>
          <w:p w14:paraId="17912076"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Piezoresistive</w:t>
            </w:r>
            <w:proofErr w:type="spellEnd"/>
            <w:r w:rsidRPr="00435924">
              <w:rPr>
                <w:rFonts w:cstheme="minorHAnsi"/>
                <w:sz w:val="24"/>
                <w:szCs w:val="24"/>
                <w:lang w:bidi="en-US"/>
              </w:rPr>
              <w:t xml:space="preserve"> carbon </w:t>
            </w:r>
            <w:proofErr w:type="spellStart"/>
            <w:r w:rsidRPr="00435924">
              <w:rPr>
                <w:rFonts w:cstheme="minorHAnsi"/>
                <w:sz w:val="24"/>
                <w:szCs w:val="24"/>
                <w:lang w:bidi="en-US"/>
              </w:rPr>
              <w:t>ink</w:t>
            </w:r>
            <w:proofErr w:type="spellEnd"/>
          </w:p>
        </w:tc>
      </w:tr>
      <w:tr w:rsidR="00167707" w:rsidRPr="00435924" w14:paraId="2B99885D" w14:textId="77777777" w:rsidTr="006320DE">
        <w:tc>
          <w:tcPr>
            <w:tcW w:w="1474" w:type="pct"/>
            <w:tcBorders>
              <w:top w:val="nil"/>
              <w:bottom w:val="nil"/>
            </w:tcBorders>
          </w:tcPr>
          <w:p w14:paraId="7DD4550B"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Solid content</w:t>
            </w:r>
          </w:p>
        </w:tc>
        <w:tc>
          <w:tcPr>
            <w:tcW w:w="1837" w:type="pct"/>
            <w:tcBorders>
              <w:top w:val="nil"/>
              <w:bottom w:val="nil"/>
            </w:tcBorders>
          </w:tcPr>
          <w:p w14:paraId="55CF7464"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 xml:space="preserve">40-60 </w:t>
            </w:r>
            <w:proofErr w:type="spellStart"/>
            <w:r w:rsidRPr="00435924">
              <w:rPr>
                <w:rFonts w:cstheme="minorHAnsi"/>
                <w:sz w:val="24"/>
                <w:szCs w:val="24"/>
                <w:lang w:bidi="en-US"/>
              </w:rPr>
              <w:t>wt</w:t>
            </w:r>
            <w:proofErr w:type="spellEnd"/>
            <w:r w:rsidRPr="00435924">
              <w:rPr>
                <w:rFonts w:cstheme="minorHAnsi"/>
                <w:sz w:val="24"/>
                <w:szCs w:val="24"/>
                <w:lang w:bidi="en-US"/>
              </w:rPr>
              <w:t>% Ag</w:t>
            </w:r>
          </w:p>
        </w:tc>
        <w:tc>
          <w:tcPr>
            <w:tcW w:w="1689" w:type="pct"/>
            <w:tcBorders>
              <w:top w:val="nil"/>
              <w:bottom w:val="nil"/>
            </w:tcBorders>
          </w:tcPr>
          <w:p w14:paraId="12B101AA"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 xml:space="preserve">31 </w:t>
            </w:r>
            <w:proofErr w:type="spellStart"/>
            <w:r w:rsidRPr="00435924">
              <w:rPr>
                <w:rFonts w:cstheme="minorHAnsi"/>
                <w:sz w:val="24"/>
                <w:szCs w:val="24"/>
                <w:lang w:bidi="en-US"/>
              </w:rPr>
              <w:t>wt</w:t>
            </w:r>
            <w:proofErr w:type="spellEnd"/>
            <w:r w:rsidRPr="00435924">
              <w:rPr>
                <w:rFonts w:cstheme="minorHAnsi"/>
                <w:sz w:val="24"/>
                <w:szCs w:val="24"/>
                <w:lang w:bidi="en-US"/>
              </w:rPr>
              <w:t>% Carbon</w:t>
            </w:r>
          </w:p>
        </w:tc>
      </w:tr>
      <w:tr w:rsidR="00167707" w:rsidRPr="00435924" w14:paraId="1AD355C4" w14:textId="77777777" w:rsidTr="006320DE">
        <w:tc>
          <w:tcPr>
            <w:tcW w:w="1474" w:type="pct"/>
            <w:tcBorders>
              <w:top w:val="nil"/>
              <w:bottom w:val="nil"/>
            </w:tcBorders>
          </w:tcPr>
          <w:p w14:paraId="3C1114B4"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Other content</w:t>
            </w:r>
          </w:p>
        </w:tc>
        <w:tc>
          <w:tcPr>
            <w:tcW w:w="1837" w:type="pct"/>
            <w:tcBorders>
              <w:top w:val="nil"/>
              <w:bottom w:val="nil"/>
            </w:tcBorders>
          </w:tcPr>
          <w:p w14:paraId="76540AB7"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val="en-US" w:bidi="en-US"/>
              </w:rPr>
              <w:t xml:space="preserve">3-10 </w:t>
            </w:r>
            <w:proofErr w:type="spellStart"/>
            <w:r w:rsidRPr="00435924">
              <w:rPr>
                <w:rFonts w:cstheme="minorHAnsi"/>
                <w:sz w:val="24"/>
                <w:szCs w:val="24"/>
                <w:lang w:val="en-US" w:bidi="en-US"/>
              </w:rPr>
              <w:t>wt</w:t>
            </w:r>
            <w:proofErr w:type="spellEnd"/>
            <w:r w:rsidRPr="00435924">
              <w:rPr>
                <w:rFonts w:cstheme="minorHAnsi"/>
                <w:sz w:val="24"/>
                <w:szCs w:val="24"/>
                <w:lang w:val="en-US" w:bidi="en-US"/>
              </w:rPr>
              <w:t>% 2,2-oxybisethanol</w:t>
            </w:r>
          </w:p>
          <w:p w14:paraId="112BF9B5" w14:textId="77777777" w:rsidR="00435924" w:rsidRPr="00435924" w:rsidRDefault="00435924" w:rsidP="00435924">
            <w:pPr>
              <w:spacing w:after="160" w:line="259" w:lineRule="auto"/>
              <w:jc w:val="both"/>
              <w:rPr>
                <w:rFonts w:cstheme="minorHAnsi"/>
                <w:sz w:val="24"/>
                <w:szCs w:val="24"/>
                <w:lang w:val="en-US" w:bidi="en-US"/>
              </w:rPr>
            </w:pPr>
            <w:r w:rsidRPr="00435924">
              <w:rPr>
                <w:rFonts w:cstheme="minorHAnsi"/>
                <w:sz w:val="24"/>
                <w:szCs w:val="24"/>
                <w:lang w:val="en-US" w:bidi="en-US"/>
              </w:rPr>
              <w:t xml:space="preserve">2-10 </w:t>
            </w:r>
            <w:proofErr w:type="spellStart"/>
            <w:r w:rsidRPr="00435924">
              <w:rPr>
                <w:rFonts w:cstheme="minorHAnsi"/>
                <w:sz w:val="24"/>
                <w:szCs w:val="24"/>
                <w:lang w:val="en-US" w:bidi="en-US"/>
              </w:rPr>
              <w:t>wt</w:t>
            </w:r>
            <w:proofErr w:type="spellEnd"/>
            <w:r w:rsidRPr="00435924">
              <w:rPr>
                <w:rFonts w:cstheme="minorHAnsi"/>
                <w:sz w:val="24"/>
                <w:szCs w:val="24"/>
                <w:lang w:val="en-US" w:bidi="en-US"/>
              </w:rPr>
              <w:t>% isopropyl alcohol</w:t>
            </w:r>
          </w:p>
        </w:tc>
        <w:tc>
          <w:tcPr>
            <w:tcW w:w="1689" w:type="pct"/>
            <w:tcBorders>
              <w:top w:val="nil"/>
              <w:bottom w:val="nil"/>
            </w:tcBorders>
          </w:tcPr>
          <w:p w14:paraId="5F174588"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w:t>
            </w:r>
          </w:p>
        </w:tc>
      </w:tr>
      <w:tr w:rsidR="00167707" w:rsidRPr="00435924" w14:paraId="63ADBEFE" w14:textId="77777777" w:rsidTr="006320DE">
        <w:tc>
          <w:tcPr>
            <w:tcW w:w="1474" w:type="pct"/>
            <w:tcBorders>
              <w:top w:val="nil"/>
              <w:bottom w:val="nil"/>
            </w:tcBorders>
          </w:tcPr>
          <w:p w14:paraId="388DEE23"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Dynamic</w:t>
            </w:r>
            <w:proofErr w:type="spellEnd"/>
            <w:r w:rsidRPr="00435924">
              <w:rPr>
                <w:rFonts w:cstheme="minorHAnsi"/>
                <w:sz w:val="24"/>
                <w:szCs w:val="24"/>
                <w:lang w:bidi="en-US"/>
              </w:rPr>
              <w:t xml:space="preserve"> </w:t>
            </w:r>
            <w:proofErr w:type="spellStart"/>
            <w:r w:rsidRPr="00435924">
              <w:rPr>
                <w:rFonts w:cstheme="minorHAnsi"/>
                <w:sz w:val="24"/>
                <w:szCs w:val="24"/>
                <w:lang w:bidi="en-US"/>
              </w:rPr>
              <w:t>viscosity</w:t>
            </w:r>
            <w:proofErr w:type="spellEnd"/>
          </w:p>
        </w:tc>
        <w:tc>
          <w:tcPr>
            <w:tcW w:w="1837" w:type="pct"/>
            <w:tcBorders>
              <w:top w:val="nil"/>
              <w:bottom w:val="nil"/>
            </w:tcBorders>
          </w:tcPr>
          <w:p w14:paraId="37F57574"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 xml:space="preserve">10-20 </w:t>
            </w:r>
            <w:proofErr w:type="spellStart"/>
            <w:r w:rsidRPr="00435924">
              <w:rPr>
                <w:rFonts w:cstheme="minorHAnsi"/>
                <w:sz w:val="24"/>
                <w:szCs w:val="24"/>
                <w:lang w:bidi="en-US"/>
              </w:rPr>
              <w:t>mPas</w:t>
            </w:r>
            <w:proofErr w:type="spellEnd"/>
          </w:p>
        </w:tc>
        <w:tc>
          <w:tcPr>
            <w:tcW w:w="1689" w:type="pct"/>
            <w:tcBorders>
              <w:top w:val="nil"/>
              <w:bottom w:val="nil"/>
            </w:tcBorders>
          </w:tcPr>
          <w:p w14:paraId="5EA7BA95"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 xml:space="preserve">2500 </w:t>
            </w:r>
            <w:proofErr w:type="spellStart"/>
            <w:r w:rsidRPr="00435924">
              <w:rPr>
                <w:rFonts w:cstheme="minorHAnsi"/>
                <w:sz w:val="24"/>
                <w:szCs w:val="24"/>
                <w:lang w:bidi="en-US"/>
              </w:rPr>
              <w:t>mPas</w:t>
            </w:r>
            <w:proofErr w:type="spellEnd"/>
          </w:p>
        </w:tc>
      </w:tr>
      <w:tr w:rsidR="00167707" w:rsidRPr="00435924" w14:paraId="4E3FE05E" w14:textId="77777777" w:rsidTr="006320DE">
        <w:tc>
          <w:tcPr>
            <w:tcW w:w="1474" w:type="pct"/>
            <w:tcBorders>
              <w:top w:val="nil"/>
              <w:bottom w:val="nil"/>
            </w:tcBorders>
          </w:tcPr>
          <w:p w14:paraId="1B850073"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Average</w:t>
            </w:r>
            <w:proofErr w:type="spellEnd"/>
            <w:r w:rsidRPr="00435924">
              <w:rPr>
                <w:rFonts w:cstheme="minorHAnsi"/>
                <w:sz w:val="24"/>
                <w:szCs w:val="24"/>
                <w:lang w:bidi="en-US"/>
              </w:rPr>
              <w:t xml:space="preserve"> </w:t>
            </w:r>
            <w:proofErr w:type="spellStart"/>
            <w:r w:rsidRPr="00435924">
              <w:rPr>
                <w:rFonts w:cstheme="minorHAnsi"/>
                <w:sz w:val="24"/>
                <w:szCs w:val="24"/>
                <w:lang w:bidi="en-US"/>
              </w:rPr>
              <w:t>particle</w:t>
            </w:r>
            <w:proofErr w:type="spellEnd"/>
            <w:r w:rsidRPr="00435924">
              <w:rPr>
                <w:rFonts w:cstheme="minorHAnsi"/>
                <w:sz w:val="24"/>
                <w:szCs w:val="24"/>
                <w:lang w:bidi="en-US"/>
              </w:rPr>
              <w:t xml:space="preserve"> </w:t>
            </w:r>
            <w:proofErr w:type="spellStart"/>
            <w:r w:rsidRPr="00435924">
              <w:rPr>
                <w:rFonts w:cstheme="minorHAnsi"/>
                <w:sz w:val="24"/>
                <w:szCs w:val="24"/>
                <w:lang w:bidi="en-US"/>
              </w:rPr>
              <w:t>size</w:t>
            </w:r>
            <w:proofErr w:type="spellEnd"/>
          </w:p>
        </w:tc>
        <w:tc>
          <w:tcPr>
            <w:tcW w:w="1837" w:type="pct"/>
            <w:tcBorders>
              <w:top w:val="nil"/>
              <w:bottom w:val="nil"/>
            </w:tcBorders>
          </w:tcPr>
          <w:p w14:paraId="586EFE03"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35 nm</w:t>
            </w:r>
          </w:p>
        </w:tc>
        <w:tc>
          <w:tcPr>
            <w:tcW w:w="1689" w:type="pct"/>
            <w:tcBorders>
              <w:top w:val="nil"/>
              <w:bottom w:val="nil"/>
            </w:tcBorders>
          </w:tcPr>
          <w:p w14:paraId="3513A8CF"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w:t>
            </w:r>
          </w:p>
        </w:tc>
      </w:tr>
      <w:tr w:rsidR="00167707" w:rsidRPr="00435924" w14:paraId="40CA1406" w14:textId="77777777" w:rsidTr="006320DE">
        <w:tc>
          <w:tcPr>
            <w:tcW w:w="1474" w:type="pct"/>
            <w:tcBorders>
              <w:top w:val="nil"/>
              <w:bottom w:val="nil"/>
            </w:tcBorders>
          </w:tcPr>
          <w:p w14:paraId="038F67D2"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Appearance</w:t>
            </w:r>
            <w:proofErr w:type="spellEnd"/>
          </w:p>
        </w:tc>
        <w:tc>
          <w:tcPr>
            <w:tcW w:w="1837" w:type="pct"/>
            <w:tcBorders>
              <w:top w:val="nil"/>
              <w:bottom w:val="nil"/>
            </w:tcBorders>
          </w:tcPr>
          <w:p w14:paraId="2F8E8575"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 xml:space="preserve">Brown </w:t>
            </w:r>
            <w:proofErr w:type="spellStart"/>
            <w:r w:rsidRPr="00435924">
              <w:rPr>
                <w:rFonts w:cstheme="minorHAnsi"/>
                <w:sz w:val="24"/>
                <w:szCs w:val="24"/>
                <w:lang w:bidi="en-US"/>
              </w:rPr>
              <w:t>to</w:t>
            </w:r>
            <w:proofErr w:type="spellEnd"/>
            <w:r w:rsidRPr="00435924">
              <w:rPr>
                <w:rFonts w:cstheme="minorHAnsi"/>
                <w:sz w:val="24"/>
                <w:szCs w:val="24"/>
                <w:lang w:bidi="en-US"/>
              </w:rPr>
              <w:t xml:space="preserve"> </w:t>
            </w:r>
            <w:proofErr w:type="spellStart"/>
            <w:r w:rsidRPr="00435924">
              <w:rPr>
                <w:rFonts w:cstheme="minorHAnsi"/>
                <w:sz w:val="24"/>
                <w:szCs w:val="24"/>
                <w:lang w:bidi="en-US"/>
              </w:rPr>
              <w:t>grey</w:t>
            </w:r>
            <w:proofErr w:type="spellEnd"/>
          </w:p>
        </w:tc>
        <w:tc>
          <w:tcPr>
            <w:tcW w:w="1689" w:type="pct"/>
            <w:tcBorders>
              <w:top w:val="nil"/>
              <w:bottom w:val="nil"/>
            </w:tcBorders>
          </w:tcPr>
          <w:p w14:paraId="09A2ACC1"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Black</w:t>
            </w:r>
          </w:p>
        </w:tc>
      </w:tr>
      <w:tr w:rsidR="00167707" w:rsidRPr="00435924" w14:paraId="1F599DC9" w14:textId="77777777" w:rsidTr="006320DE">
        <w:tc>
          <w:tcPr>
            <w:tcW w:w="1474" w:type="pct"/>
            <w:tcBorders>
              <w:top w:val="nil"/>
              <w:bottom w:val="single" w:sz="8" w:space="0" w:color="auto"/>
            </w:tcBorders>
          </w:tcPr>
          <w:p w14:paraId="236EEE97"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 xml:space="preserve">Cure </w:t>
            </w:r>
            <w:proofErr w:type="spellStart"/>
            <w:r w:rsidRPr="00435924">
              <w:rPr>
                <w:rFonts w:cstheme="minorHAnsi"/>
                <w:sz w:val="24"/>
                <w:szCs w:val="24"/>
                <w:lang w:bidi="en-US"/>
              </w:rPr>
              <w:t>temperature</w:t>
            </w:r>
            <w:proofErr w:type="spellEnd"/>
            <w:r w:rsidRPr="00435924">
              <w:rPr>
                <w:rFonts w:cstheme="minorHAnsi"/>
                <w:sz w:val="24"/>
                <w:szCs w:val="24"/>
                <w:lang w:bidi="en-US"/>
              </w:rPr>
              <w:t xml:space="preserve"> and time</w:t>
            </w:r>
          </w:p>
        </w:tc>
        <w:tc>
          <w:tcPr>
            <w:tcW w:w="1837" w:type="pct"/>
            <w:tcBorders>
              <w:top w:val="nil"/>
              <w:bottom w:val="single" w:sz="8" w:space="0" w:color="auto"/>
            </w:tcBorders>
          </w:tcPr>
          <w:p w14:paraId="71C3EA79"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 xml:space="preserve">150 °C </w:t>
            </w:r>
            <w:proofErr w:type="spellStart"/>
            <w:r w:rsidRPr="00435924">
              <w:rPr>
                <w:rFonts w:cstheme="minorHAnsi"/>
                <w:sz w:val="24"/>
                <w:szCs w:val="24"/>
                <w:lang w:bidi="en-US"/>
              </w:rPr>
              <w:t>for</w:t>
            </w:r>
            <w:proofErr w:type="spellEnd"/>
            <w:r w:rsidRPr="00435924">
              <w:rPr>
                <w:rFonts w:cstheme="minorHAnsi"/>
                <w:sz w:val="24"/>
                <w:szCs w:val="24"/>
                <w:lang w:bidi="en-US"/>
              </w:rPr>
              <w:t xml:space="preserve"> 120 </w:t>
            </w:r>
            <w:proofErr w:type="spellStart"/>
            <w:r w:rsidRPr="00435924">
              <w:rPr>
                <w:rFonts w:cstheme="minorHAnsi"/>
                <w:sz w:val="24"/>
                <w:szCs w:val="24"/>
                <w:lang w:bidi="en-US"/>
              </w:rPr>
              <w:t>mins</w:t>
            </w:r>
            <w:proofErr w:type="spellEnd"/>
          </w:p>
        </w:tc>
        <w:tc>
          <w:tcPr>
            <w:tcW w:w="1689" w:type="pct"/>
            <w:tcBorders>
              <w:top w:val="nil"/>
              <w:bottom w:val="single" w:sz="8" w:space="0" w:color="auto"/>
            </w:tcBorders>
          </w:tcPr>
          <w:p w14:paraId="04071913"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 xml:space="preserve">150 °C </w:t>
            </w:r>
            <w:proofErr w:type="spellStart"/>
            <w:r w:rsidRPr="00435924">
              <w:rPr>
                <w:rFonts w:cstheme="minorHAnsi"/>
                <w:sz w:val="24"/>
                <w:szCs w:val="24"/>
                <w:lang w:bidi="en-US"/>
              </w:rPr>
              <w:t>for</w:t>
            </w:r>
            <w:proofErr w:type="spellEnd"/>
            <w:r w:rsidRPr="00435924">
              <w:rPr>
                <w:rFonts w:cstheme="minorHAnsi"/>
                <w:sz w:val="24"/>
                <w:szCs w:val="24"/>
                <w:lang w:bidi="en-US"/>
              </w:rPr>
              <w:t xml:space="preserve"> 30 </w:t>
            </w:r>
            <w:proofErr w:type="spellStart"/>
            <w:r w:rsidRPr="00435924">
              <w:rPr>
                <w:rFonts w:cstheme="minorHAnsi"/>
                <w:sz w:val="24"/>
                <w:szCs w:val="24"/>
                <w:lang w:bidi="en-US"/>
              </w:rPr>
              <w:t>mins</w:t>
            </w:r>
            <w:proofErr w:type="spellEnd"/>
          </w:p>
        </w:tc>
      </w:tr>
    </w:tbl>
    <w:p w14:paraId="4C06DE1E" w14:textId="77777777" w:rsidR="00435924" w:rsidRPr="00435924" w:rsidRDefault="00435924" w:rsidP="00435924">
      <w:pPr>
        <w:jc w:val="both"/>
        <w:rPr>
          <w:rFonts w:cstheme="minorHAnsi"/>
          <w:sz w:val="24"/>
          <w:szCs w:val="24"/>
          <w:lang w:val="en-GB" w:bidi="en-US"/>
        </w:rPr>
      </w:pPr>
    </w:p>
    <w:p w14:paraId="3E840448" w14:textId="77777777" w:rsidR="00435924" w:rsidRPr="00435924" w:rsidRDefault="00435924" w:rsidP="00435924">
      <w:pPr>
        <w:jc w:val="both"/>
        <w:rPr>
          <w:rFonts w:cstheme="minorHAnsi"/>
          <w:i/>
          <w:sz w:val="24"/>
          <w:szCs w:val="24"/>
          <w:lang w:val="en-GB" w:bidi="en-US"/>
        </w:rPr>
      </w:pPr>
      <w:r w:rsidRPr="00435924">
        <w:rPr>
          <w:rFonts w:cstheme="minorHAnsi"/>
          <w:i/>
          <w:sz w:val="24"/>
          <w:szCs w:val="24"/>
          <w:lang w:val="en-GB" w:bidi="en-US"/>
        </w:rPr>
        <w:t>3.2 Sensor design, fabrication and testing</w:t>
      </w:r>
    </w:p>
    <w:p w14:paraId="69A520C2"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A configuration of six sensors with different dimensions (100mm</w:t>
      </w:r>
      <w:r w:rsidRPr="00435924">
        <w:rPr>
          <w:rFonts w:cstheme="minorHAnsi"/>
          <w:sz w:val="24"/>
          <w:szCs w:val="24"/>
          <w:vertAlign w:val="superscript"/>
          <w:lang w:val="en-GB" w:bidi="en-US"/>
        </w:rPr>
        <w:t>2</w:t>
      </w:r>
      <w:r w:rsidRPr="00435924">
        <w:rPr>
          <w:rFonts w:cstheme="minorHAnsi"/>
          <w:sz w:val="24"/>
          <w:szCs w:val="24"/>
          <w:lang w:val="en-GB" w:bidi="en-US"/>
        </w:rPr>
        <w:t xml:space="preserve"> to 25mm</w:t>
      </w:r>
      <w:r w:rsidRPr="00435924">
        <w:rPr>
          <w:rFonts w:cstheme="minorHAnsi"/>
          <w:sz w:val="24"/>
          <w:szCs w:val="24"/>
          <w:vertAlign w:val="superscript"/>
          <w:lang w:val="en-GB" w:bidi="en-US"/>
        </w:rPr>
        <w:t>2</w:t>
      </w:r>
      <w:r w:rsidRPr="00435924">
        <w:rPr>
          <w:rFonts w:cstheme="minorHAnsi"/>
          <w:sz w:val="24"/>
          <w:szCs w:val="24"/>
          <w:lang w:val="en-GB" w:bidi="en-US"/>
        </w:rPr>
        <w:t xml:space="preserve">) is produced onto a single substrate. The range in sensor dimensions allows us to investigate the relationship between sensor size and piezoresistive </w:t>
      </w:r>
      <w:proofErr w:type="spellStart"/>
      <w:r w:rsidRPr="00435924">
        <w:rPr>
          <w:rFonts w:cstheme="minorHAnsi"/>
          <w:sz w:val="24"/>
          <w:szCs w:val="24"/>
          <w:lang w:val="en-GB" w:bidi="en-US"/>
        </w:rPr>
        <w:t>behavior</w:t>
      </w:r>
      <w:proofErr w:type="spellEnd"/>
      <w:r w:rsidRPr="00435924">
        <w:rPr>
          <w:rFonts w:cstheme="minorHAnsi"/>
          <w:sz w:val="24"/>
          <w:szCs w:val="24"/>
          <w:lang w:val="en-GB" w:bidi="en-US"/>
        </w:rPr>
        <w:t>. The sensor circuit consists of Aerosol Jet® Printed silver lines which act as electrodes. The piezoresistive ink is screen printed between the electrodes and provides the active material, from which the resistance will change in function of the applied pressure. This sensor configuration is produced on a flat, printed polyamide (PA) substrate, as shown in Figure 3, where the sensors are also enumerated ranging from 1 to 6. This aids in the description of a certain sensor cell e.g. “sensor PA_1” has the biggest sensing area and is located in the upper left corner of the PA substrate. Three samples of the sensor configuration were made to increase the reliability of the experimental results and to mitigate the errors.</w:t>
      </w:r>
    </w:p>
    <w:p w14:paraId="7EE6B42D" w14:textId="77777777" w:rsidR="00435924" w:rsidRPr="00435924" w:rsidRDefault="00435924" w:rsidP="00435924">
      <w:pPr>
        <w:jc w:val="both"/>
        <w:rPr>
          <w:rFonts w:cstheme="minorHAnsi"/>
          <w:sz w:val="24"/>
          <w:szCs w:val="24"/>
          <w:lang w:val="en-GB" w:bidi="en-US"/>
        </w:rPr>
      </w:pPr>
    </w:p>
    <w:p w14:paraId="739B0C4B"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US"/>
        </w:rPr>
        <mc:AlternateContent>
          <mc:Choice Requires="wpg">
            <w:drawing>
              <wp:inline distT="0" distB="0" distL="0" distR="0" wp14:anchorId="029975C8" wp14:editId="54481873">
                <wp:extent cx="4323715" cy="1924050"/>
                <wp:effectExtent l="0" t="19050" r="19685" b="19050"/>
                <wp:docPr id="626" name="Groep 626"/>
                <wp:cNvGraphicFramePr/>
                <a:graphic xmlns:a="http://schemas.openxmlformats.org/drawingml/2006/main">
                  <a:graphicData uri="http://schemas.microsoft.com/office/word/2010/wordprocessingGroup">
                    <wpg:wgp>
                      <wpg:cNvGrpSpPr/>
                      <wpg:grpSpPr>
                        <a:xfrm>
                          <a:off x="0" y="0"/>
                          <a:ext cx="4323715" cy="1924050"/>
                          <a:chOff x="0" y="0"/>
                          <a:chExt cx="3988843" cy="1804670"/>
                        </a:xfrm>
                      </wpg:grpSpPr>
                      <wpg:grpSp>
                        <wpg:cNvPr id="608" name="Groep 608"/>
                        <wpg:cNvGrpSpPr/>
                        <wpg:grpSpPr>
                          <a:xfrm>
                            <a:off x="0" y="0"/>
                            <a:ext cx="3988843" cy="1804670"/>
                            <a:chOff x="0" y="0"/>
                            <a:chExt cx="3988843" cy="1804670"/>
                          </a:xfrm>
                        </wpg:grpSpPr>
                        <wpg:grpSp>
                          <wpg:cNvPr id="607" name="Groep 607"/>
                          <wpg:cNvGrpSpPr/>
                          <wpg:grpSpPr>
                            <a:xfrm>
                              <a:off x="1148135" y="0"/>
                              <a:ext cx="1749287" cy="1804670"/>
                              <a:chOff x="146217" y="130827"/>
                              <a:chExt cx="1749287" cy="1804670"/>
                            </a:xfrm>
                          </wpg:grpSpPr>
                          <pic:pic xmlns:pic="http://schemas.openxmlformats.org/drawingml/2006/picture">
                            <pic:nvPicPr>
                              <pic:cNvPr id="152" name="Afbeelding 152" descr="Geen beschrijving beschikbaar."/>
                              <pic:cNvPicPr>
                                <a:picLocks noChangeAspect="1"/>
                              </pic:cNvPicPr>
                            </pic:nvPicPr>
                            <pic:blipFill rotWithShape="1">
                              <a:blip r:embed="rId31">
                                <a:extLst>
                                  <a:ext uri="{28A0092B-C50C-407E-A947-70E740481C1C}">
                                    <a14:useLocalDpi xmlns:a14="http://schemas.microsoft.com/office/drawing/2010/main" val="0"/>
                                  </a:ext>
                                </a:extLst>
                              </a:blip>
                              <a:srcRect l="18620" t="28807" r="18157" b="22276"/>
                              <a:stretch/>
                            </pic:blipFill>
                            <pic:spPr bwMode="auto">
                              <a:xfrm>
                                <a:off x="146217" y="130827"/>
                                <a:ext cx="1749287" cy="1804670"/>
                              </a:xfrm>
                              <a:prstGeom prst="rect">
                                <a:avLst/>
                              </a:prstGeom>
                              <a:noFill/>
                              <a:ln w="3175">
                                <a:solidFill>
                                  <a:schemeClr val="accent6">
                                    <a:lumMod val="50000"/>
                                  </a:schemeClr>
                                </a:solidFill>
                              </a:ln>
                              <a:extLst>
                                <a:ext uri="{53640926-AAD7-44D8-BBD7-CCE9431645EC}">
                                  <a14:shadowObscured xmlns:a14="http://schemas.microsoft.com/office/drawing/2010/main"/>
                                </a:ext>
                              </a:extLst>
                            </pic:spPr>
                          </pic:pic>
                          <wps:wsp>
                            <wps:cNvPr id="75" name="Tekstvak 2"/>
                            <wps:cNvSpPr txBox="1">
                              <a:spLocks noChangeArrowheads="1"/>
                            </wps:cNvSpPr>
                            <wps:spPr bwMode="auto">
                              <a:xfrm>
                                <a:off x="406916" y="466182"/>
                                <a:ext cx="262890" cy="259080"/>
                              </a:xfrm>
                              <a:prstGeom prst="rect">
                                <a:avLst/>
                              </a:prstGeom>
                              <a:noFill/>
                              <a:ln w="9525">
                                <a:noFill/>
                                <a:miter lim="800000"/>
                                <a:headEnd/>
                                <a:tailEnd/>
                              </a:ln>
                            </wps:spPr>
                            <wps:txbx>
                              <w:txbxContent>
                                <w:p w14:paraId="1DD1ADB2" w14:textId="77777777" w:rsidR="00435924" w:rsidRPr="006C5E14" w:rsidRDefault="00435924" w:rsidP="00435924">
                                  <w:pPr>
                                    <w:rPr>
                                      <w:b/>
                                      <w:bCs/>
                                      <w:color w:val="E7E6E6" w:themeColor="background2"/>
                                      <w:sz w:val="18"/>
                                      <w:szCs w:val="16"/>
                                    </w:rPr>
                                  </w:pPr>
                                  <w:r w:rsidRPr="006C5E14">
                                    <w:rPr>
                                      <w:b/>
                                      <w:bCs/>
                                      <w:color w:val="E7E6E6" w:themeColor="background2"/>
                                      <w:sz w:val="18"/>
                                      <w:szCs w:val="16"/>
                                    </w:rPr>
                                    <w:t>1</w:t>
                                  </w:r>
                                </w:p>
                              </w:txbxContent>
                            </wps:txbx>
                            <wps:bodyPr rot="0" vert="horz" wrap="square" lIns="91440" tIns="45720" rIns="91440" bIns="45720" anchor="t" anchorCtr="0">
                              <a:noAutofit/>
                            </wps:bodyPr>
                          </wps:wsp>
                          <wps:wsp>
                            <wps:cNvPr id="76" name="Tekstvak 2"/>
                            <wps:cNvSpPr txBox="1">
                              <a:spLocks noChangeArrowheads="1"/>
                            </wps:cNvSpPr>
                            <wps:spPr bwMode="auto">
                              <a:xfrm>
                                <a:off x="830249" y="466182"/>
                                <a:ext cx="262890" cy="259080"/>
                              </a:xfrm>
                              <a:prstGeom prst="rect">
                                <a:avLst/>
                              </a:prstGeom>
                              <a:noFill/>
                              <a:ln w="9525">
                                <a:noFill/>
                                <a:miter lim="800000"/>
                                <a:headEnd/>
                                <a:tailEnd/>
                              </a:ln>
                            </wps:spPr>
                            <wps:txbx>
                              <w:txbxContent>
                                <w:p w14:paraId="10014A61" w14:textId="77777777" w:rsidR="00435924" w:rsidRPr="006C5E14" w:rsidRDefault="00435924" w:rsidP="00435924">
                                  <w:pPr>
                                    <w:rPr>
                                      <w:b/>
                                      <w:bCs/>
                                      <w:color w:val="E7E6E6" w:themeColor="background2"/>
                                      <w:sz w:val="18"/>
                                      <w:szCs w:val="16"/>
                                    </w:rPr>
                                  </w:pPr>
                                  <w:r w:rsidRPr="006C5E14">
                                    <w:rPr>
                                      <w:b/>
                                      <w:bCs/>
                                      <w:color w:val="E7E6E6" w:themeColor="background2"/>
                                      <w:sz w:val="18"/>
                                      <w:szCs w:val="16"/>
                                    </w:rPr>
                                    <w:t>2</w:t>
                                  </w:r>
                                </w:p>
                              </w:txbxContent>
                            </wps:txbx>
                            <wps:bodyPr rot="0" vert="horz" wrap="square" lIns="91440" tIns="45720" rIns="91440" bIns="45720" anchor="t" anchorCtr="0">
                              <a:noAutofit/>
                            </wps:bodyPr>
                          </wps:wsp>
                          <wps:wsp>
                            <wps:cNvPr id="78" name="Tekstvak 2"/>
                            <wps:cNvSpPr txBox="1">
                              <a:spLocks noChangeArrowheads="1"/>
                            </wps:cNvSpPr>
                            <wps:spPr bwMode="auto">
                              <a:xfrm>
                                <a:off x="1218684" y="474133"/>
                                <a:ext cx="262890" cy="259080"/>
                              </a:xfrm>
                              <a:prstGeom prst="rect">
                                <a:avLst/>
                              </a:prstGeom>
                              <a:noFill/>
                              <a:ln w="9525">
                                <a:noFill/>
                                <a:miter lim="800000"/>
                                <a:headEnd/>
                                <a:tailEnd/>
                              </a:ln>
                            </wps:spPr>
                            <wps:txbx>
                              <w:txbxContent>
                                <w:p w14:paraId="1C8F2503" w14:textId="77777777" w:rsidR="00435924" w:rsidRPr="006C5E14" w:rsidRDefault="00435924" w:rsidP="00435924">
                                  <w:pPr>
                                    <w:rPr>
                                      <w:b/>
                                      <w:bCs/>
                                      <w:color w:val="E7E6E6" w:themeColor="background2"/>
                                      <w:sz w:val="18"/>
                                      <w:szCs w:val="16"/>
                                    </w:rPr>
                                  </w:pPr>
                                  <w:r w:rsidRPr="006C5E14">
                                    <w:rPr>
                                      <w:b/>
                                      <w:bCs/>
                                      <w:color w:val="E7E6E6" w:themeColor="background2"/>
                                      <w:sz w:val="18"/>
                                      <w:szCs w:val="16"/>
                                    </w:rPr>
                                    <w:t>3</w:t>
                                  </w:r>
                                </w:p>
                              </w:txbxContent>
                            </wps:txbx>
                            <wps:bodyPr rot="0" vert="horz" wrap="square" lIns="91440" tIns="45720" rIns="91440" bIns="45720" anchor="t" anchorCtr="0">
                              <a:noAutofit/>
                            </wps:bodyPr>
                          </wps:wsp>
                          <wps:wsp>
                            <wps:cNvPr id="79" name="Tekstvak 2"/>
                            <wps:cNvSpPr txBox="1">
                              <a:spLocks noChangeArrowheads="1"/>
                            </wps:cNvSpPr>
                            <wps:spPr bwMode="auto">
                              <a:xfrm>
                                <a:off x="414867" y="778933"/>
                                <a:ext cx="262890" cy="259080"/>
                              </a:xfrm>
                              <a:prstGeom prst="rect">
                                <a:avLst/>
                              </a:prstGeom>
                              <a:noFill/>
                              <a:ln w="9525">
                                <a:noFill/>
                                <a:miter lim="800000"/>
                                <a:headEnd/>
                                <a:tailEnd/>
                              </a:ln>
                            </wps:spPr>
                            <wps:txbx>
                              <w:txbxContent>
                                <w:p w14:paraId="3A8B994A" w14:textId="77777777" w:rsidR="00435924" w:rsidRPr="006C5E14" w:rsidRDefault="00435924" w:rsidP="00435924">
                                  <w:pPr>
                                    <w:rPr>
                                      <w:b/>
                                      <w:bCs/>
                                      <w:color w:val="E7E6E6" w:themeColor="background2"/>
                                      <w:sz w:val="18"/>
                                      <w:szCs w:val="16"/>
                                    </w:rPr>
                                  </w:pPr>
                                  <w:r w:rsidRPr="006C5E14">
                                    <w:rPr>
                                      <w:b/>
                                      <w:bCs/>
                                      <w:color w:val="E7E6E6" w:themeColor="background2"/>
                                      <w:sz w:val="18"/>
                                      <w:szCs w:val="16"/>
                                    </w:rPr>
                                    <w:t>4</w:t>
                                  </w:r>
                                </w:p>
                              </w:txbxContent>
                            </wps:txbx>
                            <wps:bodyPr rot="0" vert="horz" wrap="square" lIns="91440" tIns="45720" rIns="91440" bIns="45720" anchor="t" anchorCtr="0">
                              <a:noAutofit/>
                            </wps:bodyPr>
                          </wps:wsp>
                          <wps:wsp>
                            <wps:cNvPr id="81" name="Tekstvak 2"/>
                            <wps:cNvSpPr txBox="1">
                              <a:spLocks noChangeArrowheads="1"/>
                            </wps:cNvSpPr>
                            <wps:spPr bwMode="auto">
                              <a:xfrm>
                                <a:off x="822298" y="786368"/>
                                <a:ext cx="262890" cy="259080"/>
                              </a:xfrm>
                              <a:prstGeom prst="rect">
                                <a:avLst/>
                              </a:prstGeom>
                              <a:noFill/>
                              <a:ln w="9525">
                                <a:noFill/>
                                <a:miter lim="800000"/>
                                <a:headEnd/>
                                <a:tailEnd/>
                              </a:ln>
                            </wps:spPr>
                            <wps:txbx>
                              <w:txbxContent>
                                <w:p w14:paraId="18848460" w14:textId="77777777" w:rsidR="00435924" w:rsidRPr="006C5E14" w:rsidRDefault="00435924" w:rsidP="00435924">
                                  <w:pPr>
                                    <w:rPr>
                                      <w:b/>
                                      <w:bCs/>
                                      <w:color w:val="E7E6E6" w:themeColor="background2"/>
                                      <w:sz w:val="18"/>
                                      <w:szCs w:val="16"/>
                                    </w:rPr>
                                  </w:pPr>
                                  <w:r w:rsidRPr="006C5E14">
                                    <w:rPr>
                                      <w:b/>
                                      <w:bCs/>
                                      <w:color w:val="E7E6E6" w:themeColor="background2"/>
                                      <w:sz w:val="18"/>
                                      <w:szCs w:val="16"/>
                                    </w:rPr>
                                    <w:t>5</w:t>
                                  </w:r>
                                </w:p>
                              </w:txbxContent>
                            </wps:txbx>
                            <wps:bodyPr rot="0" vert="horz" wrap="square" lIns="91440" tIns="45720" rIns="91440" bIns="45720" anchor="t" anchorCtr="0">
                              <a:noAutofit/>
                            </wps:bodyPr>
                          </wps:wsp>
                          <wps:wsp>
                            <wps:cNvPr id="83" name="Tekstvak 2"/>
                            <wps:cNvSpPr txBox="1">
                              <a:spLocks noChangeArrowheads="1"/>
                            </wps:cNvSpPr>
                            <wps:spPr bwMode="auto">
                              <a:xfrm>
                                <a:off x="1219716" y="787915"/>
                                <a:ext cx="262890" cy="259080"/>
                              </a:xfrm>
                              <a:prstGeom prst="rect">
                                <a:avLst/>
                              </a:prstGeom>
                              <a:noFill/>
                              <a:ln w="9525">
                                <a:noFill/>
                                <a:miter lim="800000"/>
                                <a:headEnd/>
                                <a:tailEnd/>
                              </a:ln>
                            </wps:spPr>
                            <wps:txbx>
                              <w:txbxContent>
                                <w:p w14:paraId="2ED71E35" w14:textId="77777777" w:rsidR="00435924" w:rsidRPr="006C5E14" w:rsidRDefault="00435924" w:rsidP="00435924">
                                  <w:pPr>
                                    <w:rPr>
                                      <w:b/>
                                      <w:bCs/>
                                      <w:color w:val="E7E6E6" w:themeColor="background2"/>
                                      <w:sz w:val="18"/>
                                      <w:szCs w:val="16"/>
                                    </w:rPr>
                                  </w:pPr>
                                  <w:r w:rsidRPr="006C5E14">
                                    <w:rPr>
                                      <w:b/>
                                      <w:bCs/>
                                      <w:color w:val="E7E6E6" w:themeColor="background2"/>
                                      <w:sz w:val="18"/>
                                      <w:szCs w:val="16"/>
                                    </w:rPr>
                                    <w:t>6</w:t>
                                  </w:r>
                                </w:p>
                              </w:txbxContent>
                            </wps:txbx>
                            <wps:bodyPr rot="0" vert="horz" wrap="square" lIns="91440" tIns="45720" rIns="91440" bIns="45720" anchor="t" anchorCtr="0">
                              <a:noAutofit/>
                            </wps:bodyPr>
                          </wps:wsp>
                        </wpg:grpSp>
                        <wpg:grpSp>
                          <wpg:cNvPr id="248" name="Groep 248"/>
                          <wpg:cNvGrpSpPr/>
                          <wpg:grpSpPr>
                            <a:xfrm>
                              <a:off x="0" y="410321"/>
                              <a:ext cx="3988843" cy="925684"/>
                              <a:chOff x="2591224" y="405622"/>
                              <a:chExt cx="3989538" cy="926093"/>
                            </a:xfrm>
                          </wpg:grpSpPr>
                          <wps:wsp>
                            <wps:cNvPr id="217" name="Tekstvak 2"/>
                            <wps:cNvSpPr txBox="1">
                              <a:spLocks noChangeArrowheads="1"/>
                            </wps:cNvSpPr>
                            <wps:spPr bwMode="auto">
                              <a:xfrm>
                                <a:off x="5742562" y="1095246"/>
                                <a:ext cx="632460" cy="236469"/>
                              </a:xfrm>
                              <a:prstGeom prst="rect">
                                <a:avLst/>
                              </a:prstGeom>
                              <a:ln w="12700">
                                <a:solidFill>
                                  <a:schemeClr val="accent6">
                                    <a:lumMod val="50000"/>
                                  </a:schemeClr>
                                </a:solidFill>
                                <a:headEnd/>
                                <a:tailEnd/>
                              </a:ln>
                            </wps:spPr>
                            <wps:style>
                              <a:lnRef idx="2">
                                <a:schemeClr val="accent1"/>
                              </a:lnRef>
                              <a:fillRef idx="1">
                                <a:schemeClr val="lt1"/>
                              </a:fillRef>
                              <a:effectRef idx="0">
                                <a:schemeClr val="accent1"/>
                              </a:effectRef>
                              <a:fontRef idx="minor">
                                <a:schemeClr val="dk1"/>
                              </a:fontRef>
                            </wps:style>
                            <wps:txbx>
                              <w:txbxContent>
                                <w:p w14:paraId="0DAEAE19" w14:textId="77777777" w:rsidR="00435924" w:rsidRPr="00D745A5" w:rsidRDefault="00435924" w:rsidP="00435924">
                                  <w:pPr>
                                    <w:ind w:left="-142" w:right="-167"/>
                                    <w:jc w:val="center"/>
                                    <w:rPr>
                                      <w:b/>
                                      <w:bCs/>
                                      <w:sz w:val="18"/>
                                      <w:szCs w:val="16"/>
                                    </w:rPr>
                                  </w:pPr>
                                  <w:r w:rsidRPr="00D745A5">
                                    <w:rPr>
                                      <w:b/>
                                      <w:bCs/>
                                      <w:sz w:val="18"/>
                                      <w:szCs w:val="16"/>
                                    </w:rPr>
                                    <w:t xml:space="preserve">Silver </w:t>
                                  </w:r>
                                  <w:proofErr w:type="spellStart"/>
                                  <w:r w:rsidRPr="00D745A5">
                                    <w:rPr>
                                      <w:b/>
                                      <w:bCs/>
                                      <w:sz w:val="18"/>
                                      <w:szCs w:val="16"/>
                                    </w:rPr>
                                    <w:t>ink</w:t>
                                  </w:r>
                                  <w:proofErr w:type="spellEnd"/>
                                </w:p>
                              </w:txbxContent>
                            </wps:txbx>
                            <wps:bodyPr rot="0" vert="horz" wrap="square" lIns="91440" tIns="45720" rIns="91440" bIns="45720" anchor="t" anchorCtr="0">
                              <a:noAutofit/>
                            </wps:bodyPr>
                          </wps:wsp>
                          <wps:wsp>
                            <wps:cNvPr id="239" name="Tekstvak 2"/>
                            <wps:cNvSpPr txBox="1">
                              <a:spLocks noChangeArrowheads="1"/>
                            </wps:cNvSpPr>
                            <wps:spPr bwMode="auto">
                              <a:xfrm>
                                <a:off x="2591224" y="637438"/>
                                <a:ext cx="979170" cy="236469"/>
                              </a:xfrm>
                              <a:prstGeom prst="rect">
                                <a:avLst/>
                              </a:prstGeom>
                              <a:ln w="12700">
                                <a:solidFill>
                                  <a:schemeClr val="accent6">
                                    <a:lumMod val="50000"/>
                                  </a:schemeClr>
                                </a:solidFill>
                                <a:headEnd/>
                                <a:tailEnd/>
                              </a:ln>
                            </wps:spPr>
                            <wps:style>
                              <a:lnRef idx="2">
                                <a:schemeClr val="accent1"/>
                              </a:lnRef>
                              <a:fillRef idx="1">
                                <a:schemeClr val="lt1"/>
                              </a:fillRef>
                              <a:effectRef idx="0">
                                <a:schemeClr val="accent1"/>
                              </a:effectRef>
                              <a:fontRef idx="minor">
                                <a:schemeClr val="dk1"/>
                              </a:fontRef>
                            </wps:style>
                            <wps:txbx>
                              <w:txbxContent>
                                <w:p w14:paraId="0159BC91" w14:textId="77777777" w:rsidR="00435924" w:rsidRPr="00D745A5" w:rsidRDefault="00435924" w:rsidP="00435924">
                                  <w:pPr>
                                    <w:ind w:left="-142" w:right="-124"/>
                                    <w:jc w:val="center"/>
                                    <w:rPr>
                                      <w:b/>
                                      <w:bCs/>
                                      <w:sz w:val="18"/>
                                      <w:szCs w:val="16"/>
                                    </w:rPr>
                                  </w:pPr>
                                  <w:proofErr w:type="spellStart"/>
                                  <w:r w:rsidRPr="00D745A5">
                                    <w:rPr>
                                      <w:b/>
                                      <w:bCs/>
                                      <w:sz w:val="18"/>
                                      <w:szCs w:val="16"/>
                                    </w:rPr>
                                    <w:t>Piezoresistive</w:t>
                                  </w:r>
                                  <w:proofErr w:type="spellEnd"/>
                                  <w:r w:rsidRPr="00D745A5">
                                    <w:rPr>
                                      <w:b/>
                                      <w:bCs/>
                                      <w:sz w:val="18"/>
                                      <w:szCs w:val="16"/>
                                    </w:rPr>
                                    <w:t xml:space="preserve"> </w:t>
                                  </w:r>
                                  <w:proofErr w:type="spellStart"/>
                                  <w:r w:rsidRPr="00D745A5">
                                    <w:rPr>
                                      <w:b/>
                                      <w:bCs/>
                                      <w:sz w:val="18"/>
                                      <w:szCs w:val="16"/>
                                    </w:rPr>
                                    <w:t>ink</w:t>
                                  </w:r>
                                  <w:proofErr w:type="spellEnd"/>
                                </w:p>
                              </w:txbxContent>
                            </wps:txbx>
                            <wps:bodyPr rot="0" vert="horz" wrap="square" lIns="91440" tIns="45720" rIns="91440" bIns="45720" anchor="t" anchorCtr="0">
                              <a:noAutofit/>
                            </wps:bodyPr>
                          </wps:wsp>
                          <wps:wsp>
                            <wps:cNvPr id="241" name="Tekstvak 2"/>
                            <wps:cNvSpPr txBox="1">
                              <a:spLocks noChangeArrowheads="1"/>
                            </wps:cNvSpPr>
                            <wps:spPr bwMode="auto">
                              <a:xfrm>
                                <a:off x="5742562" y="405622"/>
                                <a:ext cx="838200" cy="236469"/>
                              </a:xfrm>
                              <a:prstGeom prst="rect">
                                <a:avLst/>
                              </a:prstGeom>
                              <a:ln w="12700">
                                <a:solidFill>
                                  <a:schemeClr val="accent6">
                                    <a:lumMod val="50000"/>
                                  </a:schemeClr>
                                </a:solidFill>
                                <a:headEnd/>
                                <a:tailEnd/>
                              </a:ln>
                            </wps:spPr>
                            <wps:style>
                              <a:lnRef idx="2">
                                <a:schemeClr val="accent1"/>
                              </a:lnRef>
                              <a:fillRef idx="1">
                                <a:schemeClr val="lt1"/>
                              </a:fillRef>
                              <a:effectRef idx="0">
                                <a:schemeClr val="accent1"/>
                              </a:effectRef>
                              <a:fontRef idx="minor">
                                <a:schemeClr val="dk1"/>
                              </a:fontRef>
                            </wps:style>
                            <wps:txbx>
                              <w:txbxContent>
                                <w:p w14:paraId="6AA3C517" w14:textId="77777777" w:rsidR="00435924" w:rsidRPr="00D745A5" w:rsidRDefault="00435924" w:rsidP="00435924">
                                  <w:pPr>
                                    <w:ind w:left="-142" w:right="-126"/>
                                    <w:jc w:val="center"/>
                                    <w:rPr>
                                      <w:b/>
                                      <w:bCs/>
                                      <w:sz w:val="18"/>
                                      <w:szCs w:val="18"/>
                                    </w:rPr>
                                  </w:pPr>
                                  <w:r w:rsidRPr="00D745A5">
                                    <w:rPr>
                                      <w:b/>
                                      <w:bCs/>
                                      <w:sz w:val="18"/>
                                      <w:szCs w:val="18"/>
                                    </w:rPr>
                                    <w:t xml:space="preserve">PA </w:t>
                                  </w:r>
                                  <w:proofErr w:type="spellStart"/>
                                  <w:r w:rsidRPr="00D745A5">
                                    <w:rPr>
                                      <w:b/>
                                      <w:bCs/>
                                      <w:sz w:val="18"/>
                                      <w:szCs w:val="18"/>
                                    </w:rPr>
                                    <w:t>substrate</w:t>
                                  </w:r>
                                  <w:proofErr w:type="spellEnd"/>
                                </w:p>
                              </w:txbxContent>
                            </wps:txbx>
                            <wps:bodyPr rot="0" vert="horz" wrap="square" lIns="91440" tIns="45720" rIns="91440" bIns="45720" anchor="t" anchorCtr="0">
                              <a:noAutofit/>
                            </wps:bodyPr>
                          </wps:wsp>
                          <wps:wsp>
                            <wps:cNvPr id="243" name="Rechte verbindingslijn met pijl 243"/>
                            <wps:cNvCnPr>
                              <a:stCxn id="217" idx="1"/>
                            </wps:cNvCnPr>
                            <wps:spPr>
                              <a:xfrm flipH="1">
                                <a:off x="5168430" y="1213481"/>
                                <a:ext cx="574133" cy="0"/>
                              </a:xfrm>
                              <a:prstGeom prst="straightConnector1">
                                <a:avLst/>
                              </a:prstGeom>
                              <a:ln w="12700">
                                <a:solidFill>
                                  <a:schemeClr val="accent6">
                                    <a:lumMod val="50000"/>
                                  </a:schemeClr>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245" name="Rechte verbindingslijn met pijl 245"/>
                            <wps:cNvCnPr/>
                            <wps:spPr>
                              <a:xfrm flipV="1">
                                <a:off x="3570400" y="777240"/>
                                <a:ext cx="456039" cy="1270"/>
                              </a:xfrm>
                              <a:prstGeom prst="straightConnector1">
                                <a:avLst/>
                              </a:prstGeom>
                              <a:ln w="12700">
                                <a:solidFill>
                                  <a:schemeClr val="accent6">
                                    <a:lumMod val="50000"/>
                                  </a:schemeClr>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247" name="Rechte verbindingslijn met pijl 247"/>
                            <wps:cNvCnPr/>
                            <wps:spPr>
                              <a:xfrm flipH="1" flipV="1">
                                <a:off x="5392846" y="550044"/>
                                <a:ext cx="349071" cy="150"/>
                              </a:xfrm>
                              <a:prstGeom prst="straightConnector1">
                                <a:avLst/>
                              </a:prstGeom>
                              <a:ln w="12700">
                                <a:solidFill>
                                  <a:schemeClr val="accent6">
                                    <a:lumMod val="50000"/>
                                  </a:schemeClr>
                                </a:solidFill>
                                <a:tailEnd type="triangle"/>
                              </a:ln>
                              <a:effectLst/>
                            </wps:spPr>
                            <wps:style>
                              <a:lnRef idx="2">
                                <a:schemeClr val="accent1"/>
                              </a:lnRef>
                              <a:fillRef idx="0">
                                <a:schemeClr val="accent1"/>
                              </a:fillRef>
                              <a:effectRef idx="1">
                                <a:schemeClr val="accent1"/>
                              </a:effectRef>
                              <a:fontRef idx="minor">
                                <a:schemeClr val="tx1"/>
                              </a:fontRef>
                            </wps:style>
                            <wps:bodyPr/>
                          </wps:wsp>
                        </wpg:grpSp>
                      </wpg:grpSp>
                      <wps:wsp>
                        <wps:cNvPr id="618" name="Tekstvak 2"/>
                        <wps:cNvSpPr txBox="1">
                          <a:spLocks noChangeArrowheads="1"/>
                        </wps:cNvSpPr>
                        <wps:spPr bwMode="auto">
                          <a:xfrm>
                            <a:off x="71562" y="4805"/>
                            <a:ext cx="604300" cy="236364"/>
                          </a:xfrm>
                          <a:prstGeom prst="rect">
                            <a:avLst/>
                          </a:prstGeom>
                          <a:ln w="12700">
                            <a:solidFill>
                              <a:schemeClr val="accent6">
                                <a:lumMod val="50000"/>
                              </a:schemeClr>
                            </a:solidFill>
                            <a:headEnd/>
                            <a:tailEnd/>
                          </a:ln>
                        </wps:spPr>
                        <wps:style>
                          <a:lnRef idx="2">
                            <a:schemeClr val="accent1"/>
                          </a:lnRef>
                          <a:fillRef idx="1">
                            <a:schemeClr val="lt1"/>
                          </a:fillRef>
                          <a:effectRef idx="0">
                            <a:schemeClr val="accent1"/>
                          </a:effectRef>
                          <a:fontRef idx="minor">
                            <a:schemeClr val="dk1"/>
                          </a:fontRef>
                        </wps:style>
                        <wps:txbx>
                          <w:txbxContent>
                            <w:p w14:paraId="27CCE8F6" w14:textId="77777777" w:rsidR="00435924" w:rsidRPr="00D745A5" w:rsidRDefault="00435924" w:rsidP="00435924">
                              <w:pPr>
                                <w:ind w:left="-142" w:right="-126"/>
                                <w:jc w:val="center"/>
                                <w:rPr>
                                  <w:b/>
                                  <w:bCs/>
                                  <w:sz w:val="18"/>
                                  <w:szCs w:val="18"/>
                                </w:rPr>
                              </w:pPr>
                              <w:r w:rsidRPr="00D745A5">
                                <w:rPr>
                                  <w:b/>
                                  <w:bCs/>
                                  <w:sz w:val="18"/>
                                  <w:szCs w:val="18"/>
                                </w:rPr>
                                <w:t xml:space="preserve">Board 2 </w:t>
                              </w:r>
                            </w:p>
                          </w:txbxContent>
                        </wps:txbx>
                        <wps:bodyPr rot="0" vert="horz" wrap="square" lIns="91440" tIns="45720" rIns="91440" bIns="45720" anchor="t" anchorCtr="0">
                          <a:noAutofit/>
                        </wps:bodyPr>
                      </wps:wsp>
                      <wps:wsp>
                        <wps:cNvPr id="619" name="Rechte verbindingslijn met pijl 619"/>
                        <wps:cNvCnPr/>
                        <wps:spPr>
                          <a:xfrm flipV="1">
                            <a:off x="683812" y="136663"/>
                            <a:ext cx="455295" cy="635"/>
                          </a:xfrm>
                          <a:prstGeom prst="straightConnector1">
                            <a:avLst/>
                          </a:prstGeom>
                          <a:ln w="12700">
                            <a:solidFill>
                              <a:schemeClr val="accent6">
                                <a:lumMod val="50000"/>
                              </a:schemeClr>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29975C8" id="Groep 626" o:spid="_x0000_s1035" style="width:340.45pt;height:151.5pt;mso-position-horizontal-relative:char;mso-position-vertical-relative:line" coordsize="39888,18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">
                <v:group id="Groep 608" o:spid="_x0000_s1036" style="position:absolute;width:39888;height:18046" coordsize="39888,18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">
                  <v:group id="Groep 607" o:spid="_x0000_s1037" style="position:absolute;left:11481;width:17493;height:18046" coordorigin="1462,1308" coordsize="17492,18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52" o:spid="_x0000_s1038" type="#_x0000_t75" alt="Geen beschrijving beschikbaar." style="position:absolute;left:1462;top:1308;width:17493;height:18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" stroked="t" strokecolor="#375623 [1609]" strokeweight=".25pt">
                      <v:imagedata r:id="rId32" o:title="Geen beschrijving beschikbaar" croptop="18879f" cropbottom="14599f" cropleft="12203f" cropright="11899f"/>
                      <v:path arrowok="t"/>
                    </v:shape>
                    <v:shape id="_x0000_s1039" type="#_x0000_t202" style="position:absolute;left:4069;top:4661;width:2629;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1DD1ADB2" w14:textId="77777777" w:rsidR="00435924" w:rsidRPr="006C5E14" w:rsidRDefault="00435924" w:rsidP="00435924">
                            <w:pPr>
                              <w:rPr>
                                <w:b/>
                                <w:bCs/>
                                <w:color w:val="E7E6E6" w:themeColor="background2"/>
                                <w:sz w:val="18"/>
                                <w:szCs w:val="16"/>
                              </w:rPr>
                            </w:pPr>
                            <w:r w:rsidRPr="006C5E14">
                              <w:rPr>
                                <w:b/>
                                <w:bCs/>
                                <w:color w:val="E7E6E6" w:themeColor="background2"/>
                                <w:sz w:val="18"/>
                                <w:szCs w:val="16"/>
                              </w:rPr>
                              <w:t>1</w:t>
                            </w:r>
                          </w:p>
                        </w:txbxContent>
                      </v:textbox>
                    </v:shape>
                    <v:shape id="_x0000_s1040" type="#_x0000_t202" style="position:absolute;left:8302;top:4661;width:2629;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14:paraId="10014A61" w14:textId="77777777" w:rsidR="00435924" w:rsidRPr="006C5E14" w:rsidRDefault="00435924" w:rsidP="00435924">
                            <w:pPr>
                              <w:rPr>
                                <w:b/>
                                <w:bCs/>
                                <w:color w:val="E7E6E6" w:themeColor="background2"/>
                                <w:sz w:val="18"/>
                                <w:szCs w:val="16"/>
                              </w:rPr>
                            </w:pPr>
                            <w:r w:rsidRPr="006C5E14">
                              <w:rPr>
                                <w:b/>
                                <w:bCs/>
                                <w:color w:val="E7E6E6" w:themeColor="background2"/>
                                <w:sz w:val="18"/>
                                <w:szCs w:val="16"/>
                              </w:rPr>
                              <w:t>2</w:t>
                            </w:r>
                          </w:p>
                        </w:txbxContent>
                      </v:textbox>
                    </v:shape>
                    <v:shape id="_x0000_s1041" type="#_x0000_t202" style="position:absolute;left:12186;top:4741;width:2629;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1C8F2503" w14:textId="77777777" w:rsidR="00435924" w:rsidRPr="006C5E14" w:rsidRDefault="00435924" w:rsidP="00435924">
                            <w:pPr>
                              <w:rPr>
                                <w:b/>
                                <w:bCs/>
                                <w:color w:val="E7E6E6" w:themeColor="background2"/>
                                <w:sz w:val="18"/>
                                <w:szCs w:val="16"/>
                              </w:rPr>
                            </w:pPr>
                            <w:r w:rsidRPr="006C5E14">
                              <w:rPr>
                                <w:b/>
                                <w:bCs/>
                                <w:color w:val="E7E6E6" w:themeColor="background2"/>
                                <w:sz w:val="18"/>
                                <w:szCs w:val="16"/>
                              </w:rPr>
                              <w:t>3</w:t>
                            </w:r>
                          </w:p>
                        </w:txbxContent>
                      </v:textbox>
                    </v:shape>
                    <v:shape id="_x0000_s1042" type="#_x0000_t202" style="position:absolute;left:4148;top:7789;width:2629;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3A8B994A" w14:textId="77777777" w:rsidR="00435924" w:rsidRPr="006C5E14" w:rsidRDefault="00435924" w:rsidP="00435924">
                            <w:pPr>
                              <w:rPr>
                                <w:b/>
                                <w:bCs/>
                                <w:color w:val="E7E6E6" w:themeColor="background2"/>
                                <w:sz w:val="18"/>
                                <w:szCs w:val="16"/>
                              </w:rPr>
                            </w:pPr>
                            <w:r w:rsidRPr="006C5E14">
                              <w:rPr>
                                <w:b/>
                                <w:bCs/>
                                <w:color w:val="E7E6E6" w:themeColor="background2"/>
                                <w:sz w:val="18"/>
                                <w:szCs w:val="16"/>
                              </w:rPr>
                              <w:t>4</w:t>
                            </w:r>
                          </w:p>
                        </w:txbxContent>
                      </v:textbox>
                    </v:shape>
                    <v:shape id="_x0000_s1043" type="#_x0000_t202" style="position:absolute;left:8222;top:7863;width:2629;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18848460" w14:textId="77777777" w:rsidR="00435924" w:rsidRPr="006C5E14" w:rsidRDefault="00435924" w:rsidP="00435924">
                            <w:pPr>
                              <w:rPr>
                                <w:b/>
                                <w:bCs/>
                                <w:color w:val="E7E6E6" w:themeColor="background2"/>
                                <w:sz w:val="18"/>
                                <w:szCs w:val="16"/>
                              </w:rPr>
                            </w:pPr>
                            <w:r w:rsidRPr="006C5E14">
                              <w:rPr>
                                <w:b/>
                                <w:bCs/>
                                <w:color w:val="E7E6E6" w:themeColor="background2"/>
                                <w:sz w:val="18"/>
                                <w:szCs w:val="16"/>
                              </w:rPr>
                              <w:t>5</w:t>
                            </w:r>
                          </w:p>
                        </w:txbxContent>
                      </v:textbox>
                    </v:shape>
                    <v:shape id="_x0000_s1044" type="#_x0000_t202" style="position:absolute;left:12197;top:7879;width:2629;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2ED71E35" w14:textId="77777777" w:rsidR="00435924" w:rsidRPr="006C5E14" w:rsidRDefault="00435924" w:rsidP="00435924">
                            <w:pPr>
                              <w:rPr>
                                <w:b/>
                                <w:bCs/>
                                <w:color w:val="E7E6E6" w:themeColor="background2"/>
                                <w:sz w:val="18"/>
                                <w:szCs w:val="16"/>
                              </w:rPr>
                            </w:pPr>
                            <w:r w:rsidRPr="006C5E14">
                              <w:rPr>
                                <w:b/>
                                <w:bCs/>
                                <w:color w:val="E7E6E6" w:themeColor="background2"/>
                                <w:sz w:val="18"/>
                                <w:szCs w:val="16"/>
                              </w:rPr>
                              <w:t>6</w:t>
                            </w:r>
                          </w:p>
                        </w:txbxContent>
                      </v:textbox>
                    </v:shape>
                  </v:group>
                  <v:group id="Groep 248" o:spid="_x0000_s1045" style="position:absolute;top:4103;width:39888;height:9257" coordorigin="25912,4056" coordsize="39895,9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shape id="_x0000_s1046" type="#_x0000_t202" style="position:absolute;left:57425;top:10952;width:6325;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" fillcolor="white [3201]" strokecolor="#375623 [1609]" strokeweight="1pt">
                      <v:textbox>
                        <w:txbxContent>
                          <w:p w14:paraId="0DAEAE19" w14:textId="77777777" w:rsidR="00435924" w:rsidRPr="00D745A5" w:rsidRDefault="00435924" w:rsidP="00435924">
                            <w:pPr>
                              <w:ind w:left="-142" w:right="-167"/>
                              <w:jc w:val="center"/>
                              <w:rPr>
                                <w:b/>
                                <w:bCs/>
                                <w:sz w:val="18"/>
                                <w:szCs w:val="16"/>
                              </w:rPr>
                            </w:pPr>
                            <w:r w:rsidRPr="00D745A5">
                              <w:rPr>
                                <w:b/>
                                <w:bCs/>
                                <w:sz w:val="18"/>
                                <w:szCs w:val="16"/>
                              </w:rPr>
                              <w:t xml:space="preserve">Silver </w:t>
                            </w:r>
                            <w:proofErr w:type="spellStart"/>
                            <w:r w:rsidRPr="00D745A5">
                              <w:rPr>
                                <w:b/>
                                <w:bCs/>
                                <w:sz w:val="18"/>
                                <w:szCs w:val="16"/>
                              </w:rPr>
                              <w:t>ink</w:t>
                            </w:r>
                            <w:proofErr w:type="spellEnd"/>
                          </w:p>
                        </w:txbxContent>
                      </v:textbox>
                    </v:shape>
                    <v:shape id="_x0000_s1047" type="#_x0000_t202" style="position:absolute;left:25912;top:6374;width:9791;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" fillcolor="white [3201]" strokecolor="#375623 [1609]" strokeweight="1pt">
                      <v:textbox>
                        <w:txbxContent>
                          <w:p w14:paraId="0159BC91" w14:textId="77777777" w:rsidR="00435924" w:rsidRPr="00D745A5" w:rsidRDefault="00435924" w:rsidP="00435924">
                            <w:pPr>
                              <w:ind w:left="-142" w:right="-124"/>
                              <w:jc w:val="center"/>
                              <w:rPr>
                                <w:b/>
                                <w:bCs/>
                                <w:sz w:val="18"/>
                                <w:szCs w:val="16"/>
                              </w:rPr>
                            </w:pPr>
                            <w:proofErr w:type="spellStart"/>
                            <w:r w:rsidRPr="00D745A5">
                              <w:rPr>
                                <w:b/>
                                <w:bCs/>
                                <w:sz w:val="18"/>
                                <w:szCs w:val="16"/>
                              </w:rPr>
                              <w:t>Piezoresistive</w:t>
                            </w:r>
                            <w:proofErr w:type="spellEnd"/>
                            <w:r w:rsidRPr="00D745A5">
                              <w:rPr>
                                <w:b/>
                                <w:bCs/>
                                <w:sz w:val="18"/>
                                <w:szCs w:val="16"/>
                              </w:rPr>
                              <w:t xml:space="preserve"> </w:t>
                            </w:r>
                            <w:proofErr w:type="spellStart"/>
                            <w:r w:rsidRPr="00D745A5">
                              <w:rPr>
                                <w:b/>
                                <w:bCs/>
                                <w:sz w:val="18"/>
                                <w:szCs w:val="16"/>
                              </w:rPr>
                              <w:t>ink</w:t>
                            </w:r>
                            <w:proofErr w:type="spellEnd"/>
                          </w:p>
                        </w:txbxContent>
                      </v:textbox>
                    </v:shape>
                    <v:shape id="_x0000_s1048" type="#_x0000_t202" style="position:absolute;left:57425;top:4056;width:8382;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" fillcolor="white [3201]" strokecolor="#375623 [1609]" strokeweight="1pt">
                      <v:textbox>
                        <w:txbxContent>
                          <w:p w14:paraId="6AA3C517" w14:textId="77777777" w:rsidR="00435924" w:rsidRPr="00D745A5" w:rsidRDefault="00435924" w:rsidP="00435924">
                            <w:pPr>
                              <w:ind w:left="-142" w:right="-126"/>
                              <w:jc w:val="center"/>
                              <w:rPr>
                                <w:b/>
                                <w:bCs/>
                                <w:sz w:val="18"/>
                                <w:szCs w:val="18"/>
                              </w:rPr>
                            </w:pPr>
                            <w:r w:rsidRPr="00D745A5">
                              <w:rPr>
                                <w:b/>
                                <w:bCs/>
                                <w:sz w:val="18"/>
                                <w:szCs w:val="18"/>
                              </w:rPr>
                              <w:t xml:space="preserve">PA </w:t>
                            </w:r>
                            <w:proofErr w:type="spellStart"/>
                            <w:r w:rsidRPr="00D745A5">
                              <w:rPr>
                                <w:b/>
                                <w:bCs/>
                                <w:sz w:val="18"/>
                                <w:szCs w:val="18"/>
                              </w:rPr>
                              <w:t>substrate</w:t>
                            </w:r>
                            <w:proofErr w:type="spellEnd"/>
                          </w:p>
                        </w:txbxContent>
                      </v:textbox>
                    </v:shape>
                    <v:shapetype id="_x0000_t32" coordsize="21600,21600" o:spt="32" o:oned="t" path="m,l21600,21600e" filled="f">
                      <v:path arrowok="t" fillok="f" o:connecttype="none"/>
                      <o:lock v:ext="edit" shapetype="t"/>
                    </v:shapetype>
                    <v:shape id="Rechte verbindingslijn met pijl 243" o:spid="_x0000_s1049" type="#_x0000_t32" style="position:absolute;left:51684;top:12134;width:57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" strokecolor="#375623 [1609]" strokeweight="1pt">
                      <v:stroke endarrow="block" joinstyle="miter"/>
                    </v:shape>
                    <v:shape id="Rechte verbindingslijn met pijl 245" o:spid="_x0000_s1050" type="#_x0000_t32" style="position:absolute;left:35704;top:7772;width:4560;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" strokecolor="#375623 [1609]" strokeweight="1pt">
                      <v:stroke endarrow="block" joinstyle="miter"/>
                    </v:shape>
                    <v:shape id="Rechte verbindingslijn met pijl 247" o:spid="_x0000_s1051" type="#_x0000_t32" style="position:absolute;left:53928;top:5500;width:3491;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" strokecolor="#375623 [1609]" strokeweight="1pt">
                      <v:stroke endarrow="block" joinstyle="miter"/>
                    </v:shape>
                  </v:group>
                </v:group>
                <v:shape id="_x0000_s1052" type="#_x0000_t202" style="position:absolute;left:715;top:48;width:6043;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" fillcolor="white [3201]" strokecolor="#375623 [1609]" strokeweight="1pt">
                  <v:textbox>
                    <w:txbxContent>
                      <w:p w14:paraId="27CCE8F6" w14:textId="77777777" w:rsidR="00435924" w:rsidRPr="00D745A5" w:rsidRDefault="00435924" w:rsidP="00435924">
                        <w:pPr>
                          <w:ind w:left="-142" w:right="-126"/>
                          <w:jc w:val="center"/>
                          <w:rPr>
                            <w:b/>
                            <w:bCs/>
                            <w:sz w:val="18"/>
                            <w:szCs w:val="18"/>
                          </w:rPr>
                        </w:pPr>
                        <w:r w:rsidRPr="00D745A5">
                          <w:rPr>
                            <w:b/>
                            <w:bCs/>
                            <w:sz w:val="18"/>
                            <w:szCs w:val="18"/>
                          </w:rPr>
                          <w:t xml:space="preserve">Board 2 </w:t>
                        </w:r>
                      </w:p>
                    </w:txbxContent>
                  </v:textbox>
                </v:shape>
                <v:shape id="Rechte verbindingslijn met pijl 619" o:spid="_x0000_s1053" type="#_x0000_t32" style="position:absolute;left:6838;top:1366;width:4553;height: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" strokecolor="#375623 [1609]" strokeweight="1pt">
                  <v:stroke endarrow="block" joinstyle="miter"/>
                </v:shape>
                <w10:anchorlock/>
              </v:group>
            </w:pict>
          </mc:Fallback>
        </mc:AlternateContent>
      </w:r>
    </w:p>
    <w:p w14:paraId="1E339375" w14:textId="77777777" w:rsidR="00435924" w:rsidRPr="00435924" w:rsidRDefault="00435924" w:rsidP="00435924">
      <w:pPr>
        <w:jc w:val="both"/>
        <w:rPr>
          <w:rFonts w:cstheme="minorHAnsi"/>
          <w:sz w:val="24"/>
          <w:szCs w:val="24"/>
          <w:vertAlign w:val="superscript"/>
          <w:lang w:val="en-GB" w:bidi="en-US"/>
        </w:rPr>
      </w:pPr>
      <w:r w:rsidRPr="00435924">
        <w:rPr>
          <w:rFonts w:cstheme="minorHAnsi"/>
          <w:b/>
          <w:sz w:val="24"/>
          <w:szCs w:val="24"/>
          <w:lang w:val="en-GB" w:bidi="en-US"/>
        </w:rPr>
        <w:t xml:space="preserve">Figure </w:t>
      </w:r>
      <w:r w:rsidRPr="00435924">
        <w:rPr>
          <w:rFonts w:cstheme="minorHAnsi"/>
          <w:b/>
          <w:sz w:val="24"/>
          <w:szCs w:val="24"/>
          <w:lang w:val="en-GB" w:bidi="en-US"/>
        </w:rPr>
        <w:fldChar w:fldCharType="begin"/>
      </w:r>
      <w:r w:rsidRPr="00435924">
        <w:rPr>
          <w:rFonts w:cstheme="minorHAnsi"/>
          <w:b/>
          <w:sz w:val="24"/>
          <w:szCs w:val="24"/>
          <w:lang w:val="en-GB" w:bidi="en-US"/>
        </w:rPr>
        <w:instrText xml:space="preserve"> SEQ Figure \* ARABIC </w:instrText>
      </w:r>
      <w:r w:rsidRPr="00435924">
        <w:rPr>
          <w:rFonts w:cstheme="minorHAnsi"/>
          <w:b/>
          <w:sz w:val="24"/>
          <w:szCs w:val="24"/>
          <w:lang w:val="en-GB" w:bidi="en-US"/>
        </w:rPr>
        <w:fldChar w:fldCharType="separate"/>
      </w:r>
      <w:r w:rsidRPr="00435924">
        <w:rPr>
          <w:rFonts w:cstheme="minorHAnsi"/>
          <w:b/>
          <w:sz w:val="24"/>
          <w:szCs w:val="24"/>
          <w:lang w:val="en-GB" w:bidi="en-US"/>
        </w:rPr>
        <w:t>3</w:t>
      </w:r>
      <w:r w:rsidRPr="00435924">
        <w:rPr>
          <w:rFonts w:cstheme="minorHAnsi"/>
          <w:sz w:val="24"/>
          <w:szCs w:val="24"/>
          <w:lang w:val="en-GB"/>
        </w:rPr>
        <w:fldChar w:fldCharType="end"/>
      </w:r>
      <w:r w:rsidRPr="00435924">
        <w:rPr>
          <w:rFonts w:cstheme="minorHAnsi"/>
          <w:b/>
          <w:sz w:val="24"/>
          <w:szCs w:val="24"/>
          <w:lang w:val="en-GB" w:bidi="en-US"/>
        </w:rPr>
        <w:t>.</w:t>
      </w:r>
      <w:r w:rsidRPr="00435924">
        <w:rPr>
          <w:rFonts w:cstheme="minorHAnsi"/>
          <w:sz w:val="24"/>
          <w:szCs w:val="24"/>
          <w:lang w:val="en-GB" w:bidi="en-US"/>
        </w:rPr>
        <w:t xml:space="preserve"> Arrangement of 6 piezo-resistive pressure sensors printed on PA substrate, with a sensing area ranging from 100mm</w:t>
      </w:r>
      <w:r w:rsidRPr="00435924">
        <w:rPr>
          <w:rFonts w:cstheme="minorHAnsi"/>
          <w:sz w:val="24"/>
          <w:szCs w:val="24"/>
          <w:vertAlign w:val="superscript"/>
          <w:lang w:val="en-GB" w:bidi="en-US"/>
        </w:rPr>
        <w:t xml:space="preserve">2 </w:t>
      </w:r>
      <w:r w:rsidRPr="00435924">
        <w:rPr>
          <w:rFonts w:cstheme="minorHAnsi"/>
          <w:sz w:val="24"/>
          <w:szCs w:val="24"/>
          <w:lang w:val="en-GB" w:bidi="en-US"/>
        </w:rPr>
        <w:t>to 25mm</w:t>
      </w:r>
      <w:r w:rsidRPr="00435924">
        <w:rPr>
          <w:rFonts w:cstheme="minorHAnsi"/>
          <w:sz w:val="24"/>
          <w:szCs w:val="24"/>
          <w:vertAlign w:val="superscript"/>
          <w:lang w:val="en-GB" w:bidi="en-US"/>
        </w:rPr>
        <w:t>2</w:t>
      </w:r>
    </w:p>
    <w:p w14:paraId="3BACACDF"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 xml:space="preserve">The production process of the sensor board can be divided into multiple steps. First, the conductive lines are Aerosol Jet® printed onto the substrate, using the </w:t>
      </w:r>
      <w:proofErr w:type="spellStart"/>
      <w:r w:rsidRPr="00435924">
        <w:rPr>
          <w:rFonts w:cstheme="minorHAnsi"/>
          <w:sz w:val="24"/>
          <w:szCs w:val="24"/>
          <w:lang w:val="en-GB" w:bidi="en-US"/>
        </w:rPr>
        <w:t>Metalon</w:t>
      </w:r>
      <w:proofErr w:type="spellEnd"/>
      <w:r w:rsidRPr="00435924">
        <w:rPr>
          <w:rFonts w:cstheme="minorHAnsi"/>
          <w:sz w:val="24"/>
          <w:szCs w:val="24"/>
          <w:lang w:val="en-GB" w:bidi="en-US"/>
        </w:rPr>
        <w:t xml:space="preserve">® JS A221E ink and the </w:t>
      </w:r>
      <w:proofErr w:type="spellStart"/>
      <w:r w:rsidRPr="00435924">
        <w:rPr>
          <w:rFonts w:cstheme="minorHAnsi"/>
          <w:sz w:val="24"/>
          <w:szCs w:val="24"/>
          <w:lang w:val="en-GB" w:bidi="en-US"/>
        </w:rPr>
        <w:t>Optomec</w:t>
      </w:r>
      <w:proofErr w:type="spellEnd"/>
      <w:r w:rsidRPr="00435924">
        <w:rPr>
          <w:rFonts w:cstheme="minorHAnsi"/>
          <w:sz w:val="24"/>
          <w:szCs w:val="24"/>
          <w:lang w:val="en-GB" w:bidi="en-US"/>
        </w:rPr>
        <w:t xml:space="preserve"> 300 series Aerosol Jet® printer. The atomization of ~1 ml ink was done using ultrasonic method. Nitrogen gas was used as inert gas to carry and collimate aerosol. 300 micron diameter of ceramic nozzle used for printing silver ink.  The printing parameters are shown in Table 4. Next, the conductivity of the printed lines is improved by sintering </w:t>
      </w:r>
      <w:proofErr w:type="spellStart"/>
      <w:r w:rsidRPr="00435924">
        <w:rPr>
          <w:rFonts w:cstheme="minorHAnsi"/>
          <w:sz w:val="24"/>
          <w:szCs w:val="24"/>
          <w:lang w:val="en-GB" w:bidi="en-US"/>
        </w:rPr>
        <w:t>themally</w:t>
      </w:r>
      <w:proofErr w:type="spellEnd"/>
      <w:r w:rsidRPr="00435924">
        <w:rPr>
          <w:rFonts w:cstheme="minorHAnsi"/>
          <w:sz w:val="24"/>
          <w:szCs w:val="24"/>
          <w:lang w:val="en-GB" w:bidi="en-US"/>
        </w:rPr>
        <w:t xml:space="preserve"> in an oven at 150 °C for 2 hours.</w:t>
      </w:r>
    </w:p>
    <w:p w14:paraId="6A70B7C8"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 xml:space="preserve"> On top of the sintered silver electrodes, the piezo-resistive pressure elements are screen printed-manually, using the Carbon EMS CI 2050 ink. According to the data from the ink supplier and experiments conducted on the PA substrate, an optimal ratio of 60wt% CI-2050HR: 40wt% CI-2050LR was found. This ratio will thus be used to produce the sensors onto the final PA substrate. The viscous ink was hand stirred for minimum 5 minutes. Two printing passes were done with a 30 </w:t>
      </w:r>
      <w:proofErr w:type="spellStart"/>
      <w:r w:rsidRPr="00435924">
        <w:rPr>
          <w:rFonts w:cstheme="minorHAnsi"/>
          <w:sz w:val="24"/>
          <w:szCs w:val="24"/>
          <w:lang w:val="en-GB" w:bidi="en-US"/>
        </w:rPr>
        <w:t>μm</w:t>
      </w:r>
      <w:proofErr w:type="spellEnd"/>
      <w:r w:rsidRPr="00435924">
        <w:rPr>
          <w:rFonts w:cstheme="minorHAnsi"/>
          <w:sz w:val="24"/>
          <w:szCs w:val="24"/>
          <w:lang w:val="en-GB" w:bidi="en-US"/>
        </w:rPr>
        <w:t xml:space="preserve"> thick stainless steel screen for uniformity and avoid unwanted gaps in the printed pattern. The screen and the squeegee was cleaned with MEK (ketone) solvent. The conductivity of the piezo-resistive pressure elements is improved by sintering in an oven at 150 °C for 30 mins. All steps of printing were performed at room temperature and relative humidity of ~ 50%.</w:t>
      </w:r>
    </w:p>
    <w:p w14:paraId="01476C85" w14:textId="77777777" w:rsidR="00435924" w:rsidRPr="00435924" w:rsidRDefault="00435924" w:rsidP="00435924">
      <w:pPr>
        <w:jc w:val="both"/>
        <w:rPr>
          <w:rFonts w:cstheme="minorHAnsi"/>
          <w:sz w:val="24"/>
          <w:szCs w:val="24"/>
          <w:lang w:val="en-GB" w:bidi="en-US"/>
        </w:rPr>
      </w:pPr>
      <w:r w:rsidRPr="00435924">
        <w:rPr>
          <w:rFonts w:cstheme="minorHAnsi"/>
          <w:b/>
          <w:sz w:val="24"/>
          <w:szCs w:val="24"/>
          <w:lang w:val="en-GB" w:bidi="en-US"/>
        </w:rPr>
        <w:t xml:space="preserve">Table </w:t>
      </w:r>
      <w:r w:rsidRPr="00435924">
        <w:rPr>
          <w:rFonts w:cstheme="minorHAnsi"/>
          <w:b/>
          <w:sz w:val="24"/>
          <w:szCs w:val="24"/>
          <w:lang w:val="en-GB" w:bidi="en-US"/>
        </w:rPr>
        <w:fldChar w:fldCharType="begin"/>
      </w:r>
      <w:r w:rsidRPr="00435924">
        <w:rPr>
          <w:rFonts w:cstheme="minorHAnsi"/>
          <w:b/>
          <w:sz w:val="24"/>
          <w:szCs w:val="24"/>
          <w:lang w:val="en-GB" w:bidi="en-US"/>
        </w:rPr>
        <w:instrText xml:space="preserve"> SEQ Table \* ARABIC </w:instrText>
      </w:r>
      <w:r w:rsidRPr="00435924">
        <w:rPr>
          <w:rFonts w:cstheme="minorHAnsi"/>
          <w:b/>
          <w:sz w:val="24"/>
          <w:szCs w:val="24"/>
          <w:lang w:val="en-GB" w:bidi="en-US"/>
        </w:rPr>
        <w:fldChar w:fldCharType="separate"/>
      </w:r>
      <w:r w:rsidRPr="00435924">
        <w:rPr>
          <w:rFonts w:cstheme="minorHAnsi"/>
          <w:b/>
          <w:sz w:val="24"/>
          <w:szCs w:val="24"/>
          <w:lang w:val="en-GB" w:bidi="en-US"/>
        </w:rPr>
        <w:t>4</w:t>
      </w:r>
      <w:r w:rsidRPr="00435924">
        <w:rPr>
          <w:rFonts w:cstheme="minorHAnsi"/>
          <w:sz w:val="24"/>
          <w:szCs w:val="24"/>
          <w:lang w:val="en-GB"/>
        </w:rPr>
        <w:fldChar w:fldCharType="end"/>
      </w:r>
      <w:r w:rsidRPr="00435924">
        <w:rPr>
          <w:rFonts w:cstheme="minorHAnsi"/>
          <w:b/>
          <w:sz w:val="24"/>
          <w:szCs w:val="24"/>
          <w:lang w:val="en-GB" w:bidi="en-US"/>
        </w:rPr>
        <w:t>.</w:t>
      </w:r>
      <w:r w:rsidRPr="00435924">
        <w:rPr>
          <w:rFonts w:cstheme="minorHAnsi"/>
          <w:sz w:val="24"/>
          <w:szCs w:val="24"/>
          <w:lang w:val="en-GB" w:bidi="en-US"/>
        </w:rPr>
        <w:t xml:space="preserve"> Printing parameters for </w:t>
      </w:r>
      <w:proofErr w:type="spellStart"/>
      <w:r w:rsidRPr="00435924">
        <w:rPr>
          <w:rFonts w:cstheme="minorHAnsi"/>
          <w:sz w:val="24"/>
          <w:szCs w:val="24"/>
          <w:lang w:val="en-GB" w:bidi="en-US"/>
        </w:rPr>
        <w:t>Optomec</w:t>
      </w:r>
      <w:proofErr w:type="spellEnd"/>
      <w:r w:rsidRPr="00435924">
        <w:rPr>
          <w:rFonts w:cstheme="minorHAnsi"/>
          <w:sz w:val="24"/>
          <w:szCs w:val="24"/>
          <w:lang w:val="en-GB" w:bidi="en-US"/>
        </w:rPr>
        <w:t xml:space="preserve"> 300 series</w:t>
      </w:r>
    </w:p>
    <w:tbl>
      <w:tblPr>
        <w:tblStyle w:val="TableGrid"/>
        <w:tblpPr w:leftFromText="141" w:rightFromText="141" w:vertAnchor="text" w:horzAnchor="margin" w:tblpY="10"/>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9"/>
        <w:gridCol w:w="4740"/>
      </w:tblGrid>
      <w:tr w:rsidR="00167707" w:rsidRPr="00435924" w14:paraId="3A33B687" w14:textId="77777777" w:rsidTr="006320DE">
        <w:tc>
          <w:tcPr>
            <w:tcW w:w="2541" w:type="pct"/>
            <w:tcBorders>
              <w:top w:val="single" w:sz="8" w:space="0" w:color="auto"/>
              <w:bottom w:val="single" w:sz="8" w:space="0" w:color="auto"/>
            </w:tcBorders>
            <w:shd w:val="clear" w:color="auto" w:fill="FFFFFF" w:themeFill="background1"/>
            <w:vAlign w:val="center"/>
          </w:tcPr>
          <w:p w14:paraId="2C1ADD45"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Parameter</w:t>
            </w:r>
          </w:p>
        </w:tc>
        <w:tc>
          <w:tcPr>
            <w:tcW w:w="2459" w:type="pct"/>
            <w:tcBorders>
              <w:top w:val="single" w:sz="8" w:space="0" w:color="auto"/>
              <w:bottom w:val="single" w:sz="8" w:space="0" w:color="auto"/>
            </w:tcBorders>
            <w:shd w:val="clear" w:color="auto" w:fill="FFFFFF" w:themeFill="background1"/>
            <w:vAlign w:val="center"/>
          </w:tcPr>
          <w:p w14:paraId="1DA76754"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Value</w:t>
            </w:r>
          </w:p>
        </w:tc>
      </w:tr>
      <w:tr w:rsidR="00167707" w:rsidRPr="00435924" w14:paraId="778E10CD" w14:textId="77777777" w:rsidTr="006320DE">
        <w:tc>
          <w:tcPr>
            <w:tcW w:w="2541" w:type="pct"/>
            <w:tcBorders>
              <w:top w:val="single" w:sz="8" w:space="0" w:color="auto"/>
            </w:tcBorders>
            <w:vAlign w:val="center"/>
          </w:tcPr>
          <w:p w14:paraId="6CEE334B"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Atomizer gas flow</w:t>
            </w:r>
          </w:p>
        </w:tc>
        <w:tc>
          <w:tcPr>
            <w:tcW w:w="2459" w:type="pct"/>
            <w:tcBorders>
              <w:top w:val="single" w:sz="8" w:space="0" w:color="auto"/>
            </w:tcBorders>
            <w:vAlign w:val="center"/>
          </w:tcPr>
          <w:p w14:paraId="0932A91A"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 xml:space="preserve">65 </w:t>
            </w:r>
            <w:proofErr w:type="spellStart"/>
            <w:r w:rsidRPr="00435924">
              <w:rPr>
                <w:rFonts w:cstheme="minorHAnsi"/>
                <w:sz w:val="24"/>
                <w:szCs w:val="24"/>
                <w:lang w:bidi="en-US"/>
              </w:rPr>
              <w:t>sccm</w:t>
            </w:r>
            <w:proofErr w:type="spellEnd"/>
          </w:p>
        </w:tc>
      </w:tr>
      <w:tr w:rsidR="00167707" w:rsidRPr="00435924" w14:paraId="32FC440D" w14:textId="77777777" w:rsidTr="006320DE">
        <w:tc>
          <w:tcPr>
            <w:tcW w:w="2541" w:type="pct"/>
            <w:vAlign w:val="center"/>
          </w:tcPr>
          <w:p w14:paraId="202777D2"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Sheath</w:t>
            </w:r>
            <w:proofErr w:type="spellEnd"/>
            <w:r w:rsidRPr="00435924">
              <w:rPr>
                <w:rFonts w:cstheme="minorHAnsi"/>
                <w:sz w:val="24"/>
                <w:szCs w:val="24"/>
                <w:lang w:bidi="en-US"/>
              </w:rPr>
              <w:t xml:space="preserve"> gas flow</w:t>
            </w:r>
          </w:p>
        </w:tc>
        <w:tc>
          <w:tcPr>
            <w:tcW w:w="2459" w:type="pct"/>
            <w:vAlign w:val="center"/>
          </w:tcPr>
          <w:p w14:paraId="252C63C5"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 xml:space="preserve">45 </w:t>
            </w:r>
            <w:proofErr w:type="spellStart"/>
            <w:r w:rsidRPr="00435924">
              <w:rPr>
                <w:rFonts w:cstheme="minorHAnsi"/>
                <w:sz w:val="24"/>
                <w:szCs w:val="24"/>
                <w:lang w:bidi="en-US"/>
              </w:rPr>
              <w:t>sccm</w:t>
            </w:r>
            <w:proofErr w:type="spellEnd"/>
          </w:p>
        </w:tc>
      </w:tr>
      <w:tr w:rsidR="00167707" w:rsidRPr="00435924" w14:paraId="684B69F4" w14:textId="77777777" w:rsidTr="006320DE">
        <w:tc>
          <w:tcPr>
            <w:tcW w:w="2541" w:type="pct"/>
            <w:vAlign w:val="center"/>
          </w:tcPr>
          <w:p w14:paraId="12CB6524"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Printing speed</w:t>
            </w:r>
          </w:p>
        </w:tc>
        <w:tc>
          <w:tcPr>
            <w:tcW w:w="2459" w:type="pct"/>
            <w:vAlign w:val="center"/>
          </w:tcPr>
          <w:p w14:paraId="1FF3D552"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7 mm/s</w:t>
            </w:r>
          </w:p>
        </w:tc>
      </w:tr>
      <w:tr w:rsidR="00167707" w:rsidRPr="00435924" w14:paraId="25D81290" w14:textId="77777777" w:rsidTr="006320DE">
        <w:tc>
          <w:tcPr>
            <w:tcW w:w="2541" w:type="pct"/>
            <w:vAlign w:val="center"/>
          </w:tcPr>
          <w:p w14:paraId="302C9434"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Table</w:t>
            </w:r>
            <w:proofErr w:type="spellEnd"/>
            <w:r w:rsidRPr="00435924">
              <w:rPr>
                <w:rFonts w:cstheme="minorHAnsi"/>
                <w:sz w:val="24"/>
                <w:szCs w:val="24"/>
                <w:lang w:bidi="en-US"/>
              </w:rPr>
              <w:t xml:space="preserve"> </w:t>
            </w:r>
            <w:proofErr w:type="spellStart"/>
            <w:r w:rsidRPr="00435924">
              <w:rPr>
                <w:rFonts w:cstheme="minorHAnsi"/>
                <w:sz w:val="24"/>
                <w:szCs w:val="24"/>
                <w:lang w:bidi="en-US"/>
              </w:rPr>
              <w:t>temperature</w:t>
            </w:r>
            <w:proofErr w:type="spellEnd"/>
          </w:p>
        </w:tc>
        <w:tc>
          <w:tcPr>
            <w:tcW w:w="2459" w:type="pct"/>
            <w:vAlign w:val="center"/>
          </w:tcPr>
          <w:p w14:paraId="393E4B35"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23 °C</w:t>
            </w:r>
          </w:p>
        </w:tc>
      </w:tr>
      <w:tr w:rsidR="00167707" w:rsidRPr="00435924" w14:paraId="41BF9522" w14:textId="77777777" w:rsidTr="006320DE">
        <w:tc>
          <w:tcPr>
            <w:tcW w:w="2541" w:type="pct"/>
            <w:tcBorders>
              <w:bottom w:val="single" w:sz="8" w:space="0" w:color="auto"/>
            </w:tcBorders>
            <w:vAlign w:val="center"/>
          </w:tcPr>
          <w:p w14:paraId="6D4CDDC6"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Number</w:t>
            </w:r>
            <w:proofErr w:type="spellEnd"/>
            <w:r w:rsidRPr="00435924">
              <w:rPr>
                <w:rFonts w:cstheme="minorHAnsi"/>
                <w:sz w:val="24"/>
                <w:szCs w:val="24"/>
                <w:lang w:bidi="en-US"/>
              </w:rPr>
              <w:t xml:space="preserve"> of </w:t>
            </w:r>
            <w:proofErr w:type="spellStart"/>
            <w:r w:rsidRPr="00435924">
              <w:rPr>
                <w:rFonts w:cstheme="minorHAnsi"/>
                <w:sz w:val="24"/>
                <w:szCs w:val="24"/>
                <w:lang w:bidi="en-US"/>
              </w:rPr>
              <w:t>layers</w:t>
            </w:r>
            <w:proofErr w:type="spellEnd"/>
          </w:p>
        </w:tc>
        <w:tc>
          <w:tcPr>
            <w:tcW w:w="2459" w:type="pct"/>
            <w:tcBorders>
              <w:bottom w:val="single" w:sz="8" w:space="0" w:color="auto"/>
            </w:tcBorders>
            <w:vAlign w:val="center"/>
          </w:tcPr>
          <w:p w14:paraId="38E4EF5D"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7</w:t>
            </w:r>
          </w:p>
        </w:tc>
      </w:tr>
    </w:tbl>
    <w:p w14:paraId="6DC904BA" w14:textId="77777777" w:rsidR="00435924" w:rsidRPr="00435924" w:rsidRDefault="00435924" w:rsidP="00435924">
      <w:pPr>
        <w:jc w:val="both"/>
        <w:rPr>
          <w:rFonts w:cstheme="minorHAnsi"/>
          <w:sz w:val="24"/>
          <w:szCs w:val="24"/>
          <w:lang w:val="en-GB" w:bidi="en-US"/>
        </w:rPr>
      </w:pPr>
    </w:p>
    <w:p w14:paraId="53C7496E" w14:textId="77777777" w:rsidR="00435924" w:rsidRPr="00435924" w:rsidRDefault="00435924" w:rsidP="00435924">
      <w:pPr>
        <w:jc w:val="both"/>
        <w:rPr>
          <w:rFonts w:cstheme="minorHAnsi"/>
          <w:i/>
          <w:sz w:val="24"/>
          <w:szCs w:val="24"/>
          <w:lang w:val="en-GB" w:bidi="en-US"/>
        </w:rPr>
      </w:pPr>
      <w:r w:rsidRPr="00435924">
        <w:rPr>
          <w:rFonts w:cstheme="minorHAnsi"/>
          <w:i/>
          <w:sz w:val="24"/>
          <w:szCs w:val="24"/>
          <w:lang w:val="en-GB" w:bidi="en-US"/>
        </w:rPr>
        <w:t>3.3. Equipment involved</w:t>
      </w:r>
    </w:p>
    <w:p w14:paraId="1F58F687" w14:textId="77777777" w:rsidR="00435924" w:rsidRPr="00435924" w:rsidRDefault="00435924" w:rsidP="00435924">
      <w:pPr>
        <w:jc w:val="both"/>
        <w:rPr>
          <w:rFonts w:cstheme="minorHAnsi"/>
          <w:i/>
          <w:sz w:val="24"/>
          <w:szCs w:val="24"/>
          <w:lang w:val="en-GB" w:bidi="en-US"/>
        </w:rPr>
      </w:pPr>
    </w:p>
    <w:p w14:paraId="32F64C4C"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 xml:space="preserve">The Instron 3367 is a mechanical testing system that can perform high-quality tensile, compression, and bending tests. For this work, only the compression feature is performed. The Instron 2530-5 </w:t>
      </w:r>
      <w:proofErr w:type="spellStart"/>
      <w:r w:rsidRPr="00435924">
        <w:rPr>
          <w:rFonts w:cstheme="minorHAnsi"/>
          <w:sz w:val="24"/>
          <w:szCs w:val="24"/>
          <w:lang w:val="en-GB" w:bidi="en-US"/>
        </w:rPr>
        <w:t>kN</w:t>
      </w:r>
      <w:proofErr w:type="spellEnd"/>
      <w:r w:rsidRPr="00435924">
        <w:rPr>
          <w:rFonts w:cstheme="minorHAnsi"/>
          <w:sz w:val="24"/>
          <w:szCs w:val="24"/>
          <w:lang w:val="en-GB" w:bidi="en-US"/>
        </w:rPr>
        <w:t xml:space="preserve"> load cell is mounted onto the crossbeam of the Instron 3367 mechanical testing system. The load cell makes sure that the correct load is applied and monitored at all times. The load cell also allows us to zero out the tare weight of the compression head as discussed later. Before testing, the complete setup is also calibrated. During the measurement, the applied load is registered with a sampling rate of 50 Hz. The compression head is mounted onto the load cell and transfers the force, which is regulated by the load cell, to a pressure exerted onto the piezo-resistive material of the sensor.</w:t>
      </w:r>
    </w:p>
    <w:p w14:paraId="2DD9BC61"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The Weiss Technik Heraeus thermal oven is used to sinter the printed lines. By adjusting the temperature of the oven or altering the sintering time, different sintering conditions can be achieved.</w:t>
      </w:r>
    </w:p>
    <w:p w14:paraId="151C94A1"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 xml:space="preserve">The </w:t>
      </w:r>
      <w:proofErr w:type="spellStart"/>
      <w:r w:rsidRPr="00435924">
        <w:rPr>
          <w:rFonts w:cstheme="minorHAnsi"/>
          <w:sz w:val="24"/>
          <w:szCs w:val="24"/>
          <w:lang w:val="en-GB" w:bidi="en-US"/>
        </w:rPr>
        <w:t>Hirox</w:t>
      </w:r>
      <w:proofErr w:type="spellEnd"/>
      <w:r w:rsidRPr="00435924">
        <w:rPr>
          <w:rFonts w:cstheme="minorHAnsi"/>
          <w:sz w:val="24"/>
          <w:szCs w:val="24"/>
          <w:lang w:val="en-GB" w:bidi="en-US"/>
        </w:rPr>
        <w:t xml:space="preserve"> KH 8700 digital microscope is used to examine the printed lines. Using the low range resolution lens, an enlarged view of the printed lines can be studied to obtain critical information about the printing and sintering process. Using this tool, measurements can be made to determine the line width, which is especially interesting for the design of the sensor circuit, and to inspect the overall quality of the printed patterns before and after sintering (overspray, cracks, etc…)</w:t>
      </w:r>
    </w:p>
    <w:p w14:paraId="047EB198"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 xml:space="preserve">A </w:t>
      </w:r>
      <w:proofErr w:type="spellStart"/>
      <w:r w:rsidRPr="00435924">
        <w:rPr>
          <w:rFonts w:cstheme="minorHAnsi"/>
          <w:sz w:val="24"/>
          <w:szCs w:val="24"/>
          <w:lang w:val="en-GB" w:bidi="en-US"/>
        </w:rPr>
        <w:t>Rigol</w:t>
      </w:r>
      <w:proofErr w:type="spellEnd"/>
      <w:r w:rsidRPr="00435924">
        <w:rPr>
          <w:rFonts w:cstheme="minorHAnsi"/>
          <w:sz w:val="24"/>
          <w:szCs w:val="24"/>
          <w:lang w:val="en-GB" w:bidi="en-US"/>
        </w:rPr>
        <w:t xml:space="preserve"> DM3068 digital </w:t>
      </w:r>
      <w:proofErr w:type="spellStart"/>
      <w:r w:rsidRPr="00435924">
        <w:rPr>
          <w:rFonts w:cstheme="minorHAnsi"/>
          <w:sz w:val="24"/>
          <w:szCs w:val="24"/>
          <w:lang w:val="en-GB" w:bidi="en-US"/>
        </w:rPr>
        <w:t>multimeter</w:t>
      </w:r>
      <w:proofErr w:type="spellEnd"/>
      <w:r w:rsidRPr="00435924">
        <w:rPr>
          <w:rFonts w:cstheme="minorHAnsi"/>
          <w:sz w:val="24"/>
          <w:szCs w:val="24"/>
          <w:lang w:val="en-GB" w:bidi="en-US"/>
        </w:rPr>
        <w:t xml:space="preserve"> is used to measure the change in resistance when the applied force is increased. 4-wire resistance measurement is preferred because of its higher accuracy, but because there is only a limited space to attach the probes onto the sensor, a 2-wire resistance measurement is conducted. After each measurement, the data are saved onto a removable drive. Because of the difference in sampling rate between the Instron 3367 (50 Hz) and the </w:t>
      </w:r>
      <w:proofErr w:type="spellStart"/>
      <w:r w:rsidRPr="00435924">
        <w:rPr>
          <w:rFonts w:cstheme="minorHAnsi"/>
          <w:sz w:val="24"/>
          <w:szCs w:val="24"/>
          <w:lang w:val="en-GB" w:bidi="en-US"/>
        </w:rPr>
        <w:t>Rigol</w:t>
      </w:r>
      <w:proofErr w:type="spellEnd"/>
      <w:r w:rsidRPr="00435924">
        <w:rPr>
          <w:rFonts w:cstheme="minorHAnsi"/>
          <w:sz w:val="24"/>
          <w:szCs w:val="24"/>
          <w:lang w:val="en-GB" w:bidi="en-US"/>
        </w:rPr>
        <w:t xml:space="preserve"> digital </w:t>
      </w:r>
      <w:proofErr w:type="spellStart"/>
      <w:r w:rsidRPr="00435924">
        <w:rPr>
          <w:rFonts w:cstheme="minorHAnsi"/>
          <w:sz w:val="24"/>
          <w:szCs w:val="24"/>
          <w:lang w:val="en-GB" w:bidi="en-US"/>
        </w:rPr>
        <w:t>multimeter</w:t>
      </w:r>
      <w:proofErr w:type="spellEnd"/>
      <w:r w:rsidRPr="00435924">
        <w:rPr>
          <w:rFonts w:cstheme="minorHAnsi"/>
          <w:sz w:val="24"/>
          <w:szCs w:val="24"/>
          <w:lang w:val="en-GB" w:bidi="en-US"/>
        </w:rPr>
        <w:t xml:space="preserve"> (2 Hz), the number of recorded force data is 25 times more than that of the change in resistance over the same period of time. A </w:t>
      </w:r>
      <w:proofErr w:type="spellStart"/>
      <w:r w:rsidRPr="00435924">
        <w:rPr>
          <w:rFonts w:cstheme="minorHAnsi"/>
          <w:sz w:val="24"/>
          <w:szCs w:val="24"/>
          <w:lang w:val="en-GB" w:bidi="en-US"/>
        </w:rPr>
        <w:t>Matlab</w:t>
      </w:r>
      <w:proofErr w:type="spellEnd"/>
      <w:r w:rsidRPr="00435924">
        <w:rPr>
          <w:rFonts w:cstheme="minorHAnsi"/>
          <w:sz w:val="24"/>
          <w:szCs w:val="24"/>
          <w:lang w:val="en-GB" w:bidi="en-US"/>
        </w:rPr>
        <w:t xml:space="preserve"> code is written to combine those two data sets, which can be consulted in supplementary materials. </w:t>
      </w:r>
      <w:r w:rsidRPr="00435924">
        <w:rPr>
          <w:rFonts w:cstheme="minorHAnsi"/>
          <w:sz w:val="24"/>
          <w:szCs w:val="24"/>
          <w:lang w:val="en-GB" w:bidi="en-US"/>
        </w:rPr>
        <w:tab/>
      </w:r>
    </w:p>
    <w:p w14:paraId="0B6FC42D" w14:textId="77777777" w:rsidR="00435924" w:rsidRPr="00435924" w:rsidRDefault="00435924" w:rsidP="00435924">
      <w:pPr>
        <w:jc w:val="both"/>
        <w:rPr>
          <w:rFonts w:cstheme="minorHAnsi"/>
          <w:sz w:val="24"/>
          <w:szCs w:val="24"/>
          <w:lang w:val="en-GB" w:bidi="en-US"/>
        </w:rPr>
      </w:pPr>
    </w:p>
    <w:p w14:paraId="59C5AF6A" w14:textId="77777777" w:rsidR="00435924" w:rsidRPr="00435924" w:rsidRDefault="00435924" w:rsidP="00435924">
      <w:pPr>
        <w:jc w:val="both"/>
        <w:rPr>
          <w:rFonts w:cstheme="minorHAnsi"/>
          <w:i/>
          <w:sz w:val="24"/>
          <w:szCs w:val="24"/>
          <w:lang w:val="en-GB" w:bidi="en-US"/>
        </w:rPr>
      </w:pPr>
      <w:r w:rsidRPr="00435924">
        <w:rPr>
          <w:rFonts w:cstheme="minorHAnsi"/>
          <w:i/>
          <w:sz w:val="24"/>
          <w:szCs w:val="24"/>
          <w:lang w:val="en-GB" w:bidi="en-US"/>
        </w:rPr>
        <w:t>3.4 Mechanical Testing Conditions</w:t>
      </w:r>
    </w:p>
    <w:p w14:paraId="0FE750C6"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 xml:space="preserve">A </w:t>
      </w:r>
      <w:r w:rsidRPr="00435924">
        <w:rPr>
          <w:rFonts w:cstheme="minorHAnsi"/>
          <w:bCs/>
          <w:sz w:val="24"/>
          <w:szCs w:val="24"/>
          <w:lang w:val="en-GB" w:bidi="en-US"/>
        </w:rPr>
        <w:t>ramping force</w:t>
      </w:r>
      <w:r w:rsidRPr="00435924">
        <w:rPr>
          <w:rFonts w:cstheme="minorHAnsi"/>
          <w:sz w:val="24"/>
          <w:szCs w:val="24"/>
          <w:lang w:val="en-GB" w:bidi="en-US"/>
        </w:rPr>
        <w:t xml:space="preserve"> test will be conducted where a force-cycle, 0-125-0 N, is applied to the sensors to determine which sensor size gives the highest change in resistance for a given amount of pressure. Comparing the change in resistance for increasing and decreasing force also gives information about the hysteresis of the sensors. Note that for each experiment, three measurements (repetitions) are conducted on each sensor of the three boards.</w:t>
      </w:r>
    </w:p>
    <w:p w14:paraId="3812788C"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 xml:space="preserve">Next, a </w:t>
      </w:r>
      <w:r w:rsidRPr="00435924">
        <w:rPr>
          <w:rFonts w:cstheme="minorHAnsi"/>
          <w:bCs/>
          <w:sz w:val="24"/>
          <w:szCs w:val="24"/>
          <w:lang w:val="en-GB" w:bidi="en-US"/>
        </w:rPr>
        <w:t>cyclic force</w:t>
      </w:r>
      <w:r w:rsidRPr="00435924">
        <w:rPr>
          <w:rFonts w:cstheme="minorHAnsi"/>
          <w:sz w:val="24"/>
          <w:szCs w:val="24"/>
          <w:lang w:val="en-GB" w:bidi="en-US"/>
        </w:rPr>
        <w:t xml:space="preserve"> test is conducted where the sensors are exposed to multiple pressure cycles, 0-125-0 N, to determine the repeatability of the sensors. Finally, a </w:t>
      </w:r>
      <w:r w:rsidRPr="00435924">
        <w:rPr>
          <w:rFonts w:cstheme="minorHAnsi"/>
          <w:bCs/>
          <w:sz w:val="24"/>
          <w:szCs w:val="24"/>
          <w:lang w:val="en-GB" w:bidi="en-US"/>
        </w:rPr>
        <w:t>constant force</w:t>
      </w:r>
      <w:r w:rsidRPr="00435924">
        <w:rPr>
          <w:rFonts w:cstheme="minorHAnsi"/>
          <w:sz w:val="24"/>
          <w:szCs w:val="24"/>
          <w:lang w:val="en-GB" w:bidi="en-US"/>
        </w:rPr>
        <w:t xml:space="preserve"> test is conducted where a force of 125 N is applied over a period of time. This shows the stability of the sensor in function of the time, also known as time drift. Note that the cyclic and constant force experiments are conducted on sensor one (S1) of the three substrates, where three repetitions were done for each sensor. Between each of these repetitions, the sensor is given 30 mins time to reach again its initial condition. The conducted experiments along with the testing conditions are listed in </w:t>
      </w:r>
      <w:r w:rsidRPr="00435924">
        <w:rPr>
          <w:rFonts w:cstheme="minorHAnsi"/>
          <w:sz w:val="24"/>
          <w:szCs w:val="24"/>
          <w:lang w:val="en-GB" w:bidi="en-US"/>
        </w:rPr>
        <w:fldChar w:fldCharType="begin"/>
      </w:r>
      <w:r w:rsidRPr="00435924">
        <w:rPr>
          <w:rFonts w:cstheme="minorHAnsi"/>
          <w:sz w:val="24"/>
          <w:szCs w:val="24"/>
          <w:lang w:val="en-GB" w:bidi="en-US"/>
        </w:rPr>
        <w:instrText xml:space="preserve"> REF _Ref72742816 \h  \* MERGEFORMAT </w:instrText>
      </w:r>
      <w:r w:rsidRPr="00435924">
        <w:rPr>
          <w:rFonts w:cstheme="minorHAnsi"/>
          <w:sz w:val="24"/>
          <w:szCs w:val="24"/>
          <w:lang w:val="en-GB" w:bidi="en-US"/>
        </w:rPr>
      </w:r>
      <w:r w:rsidRPr="00435924">
        <w:rPr>
          <w:rFonts w:cstheme="minorHAnsi"/>
          <w:sz w:val="24"/>
          <w:szCs w:val="24"/>
          <w:lang w:val="en-GB" w:bidi="en-US"/>
        </w:rPr>
        <w:fldChar w:fldCharType="separate"/>
      </w:r>
      <w:r w:rsidRPr="00435924">
        <w:rPr>
          <w:rFonts w:cstheme="minorHAnsi"/>
          <w:sz w:val="24"/>
          <w:szCs w:val="24"/>
          <w:lang w:val="en-GB" w:bidi="en-US"/>
        </w:rPr>
        <w:t>Table 5</w:t>
      </w:r>
      <w:r w:rsidRPr="00435924">
        <w:rPr>
          <w:rFonts w:cstheme="minorHAnsi"/>
          <w:sz w:val="24"/>
          <w:szCs w:val="24"/>
          <w:lang w:val="en-GB"/>
        </w:rPr>
        <w:fldChar w:fldCharType="end"/>
      </w:r>
      <w:r w:rsidRPr="00435924">
        <w:rPr>
          <w:rFonts w:cstheme="minorHAnsi"/>
          <w:sz w:val="24"/>
          <w:szCs w:val="24"/>
          <w:lang w:val="en-GB" w:bidi="en-US"/>
        </w:rPr>
        <w:t>.</w:t>
      </w:r>
    </w:p>
    <w:p w14:paraId="37A76AAD" w14:textId="77777777" w:rsidR="00435924" w:rsidRPr="00435924" w:rsidRDefault="00435924" w:rsidP="00435924">
      <w:pPr>
        <w:jc w:val="both"/>
        <w:rPr>
          <w:rFonts w:cstheme="minorHAnsi"/>
          <w:sz w:val="24"/>
          <w:szCs w:val="24"/>
          <w:lang w:val="en-GB" w:bidi="en-US"/>
        </w:rPr>
      </w:pPr>
      <w:bookmarkStart w:id="64" w:name="_Ref72742816"/>
      <w:bookmarkStart w:id="65" w:name="_Toc73216015"/>
      <w:r w:rsidRPr="00435924">
        <w:rPr>
          <w:rFonts w:cstheme="minorHAnsi"/>
          <w:b/>
          <w:sz w:val="24"/>
          <w:szCs w:val="24"/>
          <w:lang w:val="en-GB" w:bidi="en-US"/>
        </w:rPr>
        <w:t xml:space="preserve">Table </w:t>
      </w:r>
      <w:r w:rsidRPr="00435924">
        <w:rPr>
          <w:rFonts w:cstheme="minorHAnsi"/>
          <w:b/>
          <w:sz w:val="24"/>
          <w:szCs w:val="24"/>
          <w:lang w:val="en-GB" w:bidi="en-US"/>
        </w:rPr>
        <w:fldChar w:fldCharType="begin"/>
      </w:r>
      <w:r w:rsidRPr="00435924">
        <w:rPr>
          <w:rFonts w:cstheme="minorHAnsi"/>
          <w:b/>
          <w:sz w:val="24"/>
          <w:szCs w:val="24"/>
          <w:lang w:val="en-GB" w:bidi="en-US"/>
        </w:rPr>
        <w:instrText xml:space="preserve"> SEQ Table \* ARABIC </w:instrText>
      </w:r>
      <w:r w:rsidRPr="00435924">
        <w:rPr>
          <w:rFonts w:cstheme="minorHAnsi"/>
          <w:b/>
          <w:sz w:val="24"/>
          <w:szCs w:val="24"/>
          <w:lang w:val="en-GB" w:bidi="en-US"/>
        </w:rPr>
        <w:fldChar w:fldCharType="separate"/>
      </w:r>
      <w:r w:rsidRPr="00435924">
        <w:rPr>
          <w:rFonts w:cstheme="minorHAnsi"/>
          <w:b/>
          <w:sz w:val="24"/>
          <w:szCs w:val="24"/>
          <w:lang w:val="en-GB" w:bidi="en-US"/>
        </w:rPr>
        <w:t>5</w:t>
      </w:r>
      <w:r w:rsidRPr="00435924">
        <w:rPr>
          <w:rFonts w:cstheme="minorHAnsi"/>
          <w:sz w:val="24"/>
          <w:szCs w:val="24"/>
          <w:lang w:val="en-GB"/>
        </w:rPr>
        <w:fldChar w:fldCharType="end"/>
      </w:r>
      <w:bookmarkEnd w:id="64"/>
      <w:r w:rsidRPr="00435924">
        <w:rPr>
          <w:rFonts w:cstheme="minorHAnsi"/>
          <w:b/>
          <w:sz w:val="24"/>
          <w:szCs w:val="24"/>
          <w:lang w:val="en-GB" w:bidi="en-US"/>
        </w:rPr>
        <w:t>.</w:t>
      </w:r>
      <w:r w:rsidRPr="00435924">
        <w:rPr>
          <w:rFonts w:cstheme="minorHAnsi"/>
          <w:sz w:val="24"/>
          <w:szCs w:val="24"/>
          <w:lang w:val="en-GB" w:bidi="en-US"/>
        </w:rPr>
        <w:t xml:space="preserve"> Conducted tests and testing conditions</w:t>
      </w:r>
      <w:bookmarkEnd w:id="65"/>
    </w:p>
    <w:tbl>
      <w:tblPr>
        <w:tblStyle w:val="TableGrid"/>
        <w:tblW w:w="5000" w:type="pct"/>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75"/>
        <w:gridCol w:w="2248"/>
        <w:gridCol w:w="1899"/>
        <w:gridCol w:w="2217"/>
      </w:tblGrid>
      <w:tr w:rsidR="00167707" w:rsidRPr="00435924" w14:paraId="090FFC40" w14:textId="77777777" w:rsidTr="006320DE">
        <w:tc>
          <w:tcPr>
            <w:tcW w:w="1699" w:type="pct"/>
            <w:tcBorders>
              <w:top w:val="single" w:sz="8" w:space="0" w:color="auto"/>
              <w:left w:val="nil"/>
              <w:bottom w:val="single" w:sz="8" w:space="0" w:color="auto"/>
              <w:right w:val="nil"/>
            </w:tcBorders>
            <w:shd w:val="clear" w:color="auto" w:fill="FFFFFF" w:themeFill="background1"/>
            <w:vAlign w:val="center"/>
          </w:tcPr>
          <w:p w14:paraId="2CB44431" w14:textId="77777777" w:rsidR="00435924" w:rsidRPr="00435924" w:rsidRDefault="00435924" w:rsidP="00435924">
            <w:pPr>
              <w:spacing w:after="160" w:line="259" w:lineRule="auto"/>
              <w:jc w:val="both"/>
              <w:rPr>
                <w:rFonts w:cstheme="minorHAnsi"/>
                <w:sz w:val="24"/>
                <w:szCs w:val="24"/>
                <w:lang w:val="en-US" w:bidi="en-US"/>
              </w:rPr>
            </w:pPr>
          </w:p>
        </w:tc>
        <w:tc>
          <w:tcPr>
            <w:tcW w:w="1166" w:type="pct"/>
            <w:tcBorders>
              <w:top w:val="single" w:sz="8" w:space="0" w:color="auto"/>
              <w:left w:val="nil"/>
              <w:bottom w:val="single" w:sz="8" w:space="0" w:color="auto"/>
              <w:right w:val="nil"/>
            </w:tcBorders>
            <w:shd w:val="clear" w:color="auto" w:fill="FFFFFF" w:themeFill="background1"/>
            <w:vAlign w:val="center"/>
            <w:hideMark/>
          </w:tcPr>
          <w:p w14:paraId="1AA8E15F" w14:textId="77777777" w:rsidR="00435924" w:rsidRPr="00435924" w:rsidRDefault="00435924" w:rsidP="00435924">
            <w:pPr>
              <w:spacing w:after="160" w:line="259" w:lineRule="auto"/>
              <w:jc w:val="both"/>
              <w:rPr>
                <w:rFonts w:cstheme="minorHAnsi"/>
                <w:b/>
                <w:bCs/>
                <w:sz w:val="24"/>
                <w:szCs w:val="24"/>
                <w:lang w:bidi="en-US"/>
              </w:rPr>
            </w:pPr>
            <w:proofErr w:type="spellStart"/>
            <w:r w:rsidRPr="00435924">
              <w:rPr>
                <w:rFonts w:cstheme="minorHAnsi"/>
                <w:b/>
                <w:bCs/>
                <w:sz w:val="24"/>
                <w:szCs w:val="24"/>
                <w:lang w:bidi="en-US"/>
              </w:rPr>
              <w:t>Ramping</w:t>
            </w:r>
            <w:proofErr w:type="spellEnd"/>
            <w:r w:rsidRPr="00435924">
              <w:rPr>
                <w:rFonts w:cstheme="minorHAnsi"/>
                <w:b/>
                <w:bCs/>
                <w:sz w:val="24"/>
                <w:szCs w:val="24"/>
                <w:lang w:bidi="en-US"/>
              </w:rPr>
              <w:t xml:space="preserve"> force</w:t>
            </w:r>
          </w:p>
        </w:tc>
        <w:tc>
          <w:tcPr>
            <w:tcW w:w="985" w:type="pct"/>
            <w:tcBorders>
              <w:top w:val="single" w:sz="8" w:space="0" w:color="auto"/>
              <w:left w:val="nil"/>
              <w:bottom w:val="single" w:sz="8" w:space="0" w:color="auto"/>
              <w:right w:val="nil"/>
            </w:tcBorders>
            <w:shd w:val="clear" w:color="auto" w:fill="FFFFFF" w:themeFill="background1"/>
            <w:vAlign w:val="center"/>
            <w:hideMark/>
          </w:tcPr>
          <w:p w14:paraId="5BDABD9F" w14:textId="77777777" w:rsidR="00435924" w:rsidRPr="00435924" w:rsidRDefault="00435924" w:rsidP="00435924">
            <w:pPr>
              <w:spacing w:after="160" w:line="259" w:lineRule="auto"/>
              <w:jc w:val="both"/>
              <w:rPr>
                <w:rFonts w:cstheme="minorHAnsi"/>
                <w:b/>
                <w:bCs/>
                <w:sz w:val="24"/>
                <w:szCs w:val="24"/>
                <w:lang w:bidi="en-US"/>
              </w:rPr>
            </w:pPr>
            <w:r w:rsidRPr="00435924">
              <w:rPr>
                <w:rFonts w:cstheme="minorHAnsi"/>
                <w:b/>
                <w:bCs/>
                <w:sz w:val="24"/>
                <w:szCs w:val="24"/>
                <w:lang w:bidi="en-US"/>
              </w:rPr>
              <w:t>Cyclic Force</w:t>
            </w:r>
          </w:p>
        </w:tc>
        <w:tc>
          <w:tcPr>
            <w:tcW w:w="1150" w:type="pct"/>
            <w:tcBorders>
              <w:top w:val="single" w:sz="8" w:space="0" w:color="auto"/>
              <w:left w:val="nil"/>
              <w:bottom w:val="single" w:sz="8" w:space="0" w:color="auto"/>
              <w:right w:val="nil"/>
            </w:tcBorders>
            <w:shd w:val="clear" w:color="auto" w:fill="FFFFFF" w:themeFill="background1"/>
            <w:vAlign w:val="center"/>
            <w:hideMark/>
          </w:tcPr>
          <w:p w14:paraId="71A95ADE" w14:textId="77777777" w:rsidR="00435924" w:rsidRPr="00435924" w:rsidRDefault="00435924" w:rsidP="00435924">
            <w:pPr>
              <w:spacing w:after="160" w:line="259" w:lineRule="auto"/>
              <w:jc w:val="both"/>
              <w:rPr>
                <w:rFonts w:cstheme="minorHAnsi"/>
                <w:b/>
                <w:bCs/>
                <w:sz w:val="24"/>
                <w:szCs w:val="24"/>
                <w:lang w:bidi="en-US"/>
              </w:rPr>
            </w:pPr>
            <w:r w:rsidRPr="00435924">
              <w:rPr>
                <w:rFonts w:cstheme="minorHAnsi"/>
                <w:b/>
                <w:bCs/>
                <w:sz w:val="24"/>
                <w:szCs w:val="24"/>
                <w:lang w:bidi="en-US"/>
              </w:rPr>
              <w:t>Constant force</w:t>
            </w:r>
          </w:p>
        </w:tc>
      </w:tr>
      <w:tr w:rsidR="00167707" w:rsidRPr="00435924" w14:paraId="7FFB3D74" w14:textId="77777777" w:rsidTr="006320DE">
        <w:tc>
          <w:tcPr>
            <w:tcW w:w="1699" w:type="pct"/>
            <w:tcBorders>
              <w:top w:val="single" w:sz="8" w:space="0" w:color="auto"/>
              <w:left w:val="nil"/>
              <w:bottom w:val="nil"/>
              <w:right w:val="nil"/>
            </w:tcBorders>
            <w:shd w:val="clear" w:color="auto" w:fill="FFFFFF" w:themeFill="background1"/>
            <w:vAlign w:val="center"/>
            <w:hideMark/>
          </w:tcPr>
          <w:p w14:paraId="454CD1A1" w14:textId="77777777" w:rsidR="00435924" w:rsidRPr="00435924" w:rsidRDefault="00435924" w:rsidP="00435924">
            <w:pPr>
              <w:spacing w:after="160" w:line="259" w:lineRule="auto"/>
              <w:jc w:val="both"/>
              <w:rPr>
                <w:rFonts w:cstheme="minorHAnsi"/>
                <w:bCs/>
                <w:sz w:val="24"/>
                <w:szCs w:val="24"/>
                <w:lang w:bidi="en-US"/>
              </w:rPr>
            </w:pPr>
            <w:proofErr w:type="spellStart"/>
            <w:r w:rsidRPr="00435924">
              <w:rPr>
                <w:rFonts w:cstheme="minorHAnsi"/>
                <w:bCs/>
                <w:sz w:val="24"/>
                <w:szCs w:val="24"/>
                <w:lang w:bidi="en-US"/>
              </w:rPr>
              <w:t>Conducted</w:t>
            </w:r>
            <w:proofErr w:type="spellEnd"/>
            <w:r w:rsidRPr="00435924">
              <w:rPr>
                <w:rFonts w:cstheme="minorHAnsi"/>
                <w:bCs/>
                <w:sz w:val="24"/>
                <w:szCs w:val="24"/>
                <w:lang w:bidi="en-US"/>
              </w:rPr>
              <w:t xml:space="preserve"> on</w:t>
            </w:r>
          </w:p>
        </w:tc>
        <w:tc>
          <w:tcPr>
            <w:tcW w:w="1166" w:type="pct"/>
            <w:tcBorders>
              <w:top w:val="single" w:sz="8" w:space="0" w:color="auto"/>
              <w:left w:val="nil"/>
              <w:bottom w:val="nil"/>
              <w:right w:val="nil"/>
            </w:tcBorders>
            <w:shd w:val="clear" w:color="auto" w:fill="FFFFFF" w:themeFill="background1"/>
            <w:vAlign w:val="center"/>
            <w:hideMark/>
          </w:tcPr>
          <w:p w14:paraId="2F12F80A"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S1-S6</w:t>
            </w:r>
          </w:p>
        </w:tc>
        <w:tc>
          <w:tcPr>
            <w:tcW w:w="985" w:type="pct"/>
            <w:tcBorders>
              <w:top w:val="single" w:sz="8" w:space="0" w:color="auto"/>
              <w:left w:val="nil"/>
              <w:bottom w:val="nil"/>
              <w:right w:val="nil"/>
            </w:tcBorders>
            <w:shd w:val="clear" w:color="auto" w:fill="FFFFFF" w:themeFill="background1"/>
            <w:vAlign w:val="center"/>
            <w:hideMark/>
          </w:tcPr>
          <w:p w14:paraId="05C2565A"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S1</w:t>
            </w:r>
          </w:p>
        </w:tc>
        <w:tc>
          <w:tcPr>
            <w:tcW w:w="1150" w:type="pct"/>
            <w:tcBorders>
              <w:top w:val="single" w:sz="8" w:space="0" w:color="auto"/>
              <w:left w:val="nil"/>
              <w:bottom w:val="nil"/>
              <w:right w:val="nil"/>
            </w:tcBorders>
            <w:shd w:val="clear" w:color="auto" w:fill="FFFFFF" w:themeFill="background1"/>
            <w:vAlign w:val="center"/>
            <w:hideMark/>
          </w:tcPr>
          <w:p w14:paraId="0B776F73"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S1</w:t>
            </w:r>
          </w:p>
        </w:tc>
      </w:tr>
      <w:tr w:rsidR="00167707" w:rsidRPr="00435924" w14:paraId="53DBAD64" w14:textId="77777777" w:rsidTr="006320DE">
        <w:tc>
          <w:tcPr>
            <w:tcW w:w="1699" w:type="pct"/>
            <w:tcBorders>
              <w:top w:val="nil"/>
              <w:left w:val="nil"/>
              <w:bottom w:val="nil"/>
              <w:right w:val="nil"/>
            </w:tcBorders>
            <w:shd w:val="clear" w:color="auto" w:fill="FFFFFF" w:themeFill="background1"/>
            <w:vAlign w:val="center"/>
            <w:hideMark/>
          </w:tcPr>
          <w:p w14:paraId="6471918F" w14:textId="77777777" w:rsidR="00435924" w:rsidRPr="00435924" w:rsidRDefault="00435924" w:rsidP="00435924">
            <w:pPr>
              <w:spacing w:after="160" w:line="259" w:lineRule="auto"/>
              <w:jc w:val="both"/>
              <w:rPr>
                <w:rFonts w:cstheme="minorHAnsi"/>
                <w:bCs/>
                <w:sz w:val="24"/>
                <w:szCs w:val="24"/>
                <w:lang w:bidi="en-US"/>
              </w:rPr>
            </w:pPr>
            <w:r w:rsidRPr="00435924">
              <w:rPr>
                <w:rFonts w:cstheme="minorHAnsi"/>
                <w:bCs/>
                <w:sz w:val="24"/>
                <w:szCs w:val="24"/>
                <w:lang w:bidi="en-US"/>
              </w:rPr>
              <w:t>Min force (N)</w:t>
            </w:r>
          </w:p>
        </w:tc>
        <w:tc>
          <w:tcPr>
            <w:tcW w:w="1166" w:type="pct"/>
            <w:tcBorders>
              <w:top w:val="nil"/>
              <w:left w:val="nil"/>
              <w:bottom w:val="nil"/>
              <w:right w:val="nil"/>
            </w:tcBorders>
            <w:shd w:val="clear" w:color="auto" w:fill="FFFFFF" w:themeFill="background1"/>
            <w:vAlign w:val="center"/>
            <w:hideMark/>
          </w:tcPr>
          <w:p w14:paraId="73EA160E"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0</w:t>
            </w:r>
          </w:p>
        </w:tc>
        <w:tc>
          <w:tcPr>
            <w:tcW w:w="985" w:type="pct"/>
            <w:tcBorders>
              <w:top w:val="nil"/>
              <w:left w:val="nil"/>
              <w:bottom w:val="nil"/>
              <w:right w:val="nil"/>
            </w:tcBorders>
            <w:shd w:val="clear" w:color="auto" w:fill="FFFFFF" w:themeFill="background1"/>
            <w:vAlign w:val="center"/>
            <w:hideMark/>
          </w:tcPr>
          <w:p w14:paraId="765D01A2"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0</w:t>
            </w:r>
          </w:p>
        </w:tc>
        <w:tc>
          <w:tcPr>
            <w:tcW w:w="1150" w:type="pct"/>
            <w:tcBorders>
              <w:top w:val="nil"/>
              <w:left w:val="nil"/>
              <w:bottom w:val="nil"/>
              <w:right w:val="nil"/>
            </w:tcBorders>
            <w:shd w:val="clear" w:color="auto" w:fill="FFFFFF" w:themeFill="background1"/>
            <w:vAlign w:val="center"/>
            <w:hideMark/>
          </w:tcPr>
          <w:p w14:paraId="69148914"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0</w:t>
            </w:r>
          </w:p>
        </w:tc>
      </w:tr>
      <w:tr w:rsidR="00167707" w:rsidRPr="00435924" w14:paraId="4AA078EA" w14:textId="77777777" w:rsidTr="006320DE">
        <w:tc>
          <w:tcPr>
            <w:tcW w:w="1699" w:type="pct"/>
            <w:tcBorders>
              <w:top w:val="nil"/>
              <w:left w:val="nil"/>
              <w:bottom w:val="nil"/>
              <w:right w:val="nil"/>
            </w:tcBorders>
            <w:shd w:val="clear" w:color="auto" w:fill="FFFFFF" w:themeFill="background1"/>
            <w:vAlign w:val="center"/>
            <w:hideMark/>
          </w:tcPr>
          <w:p w14:paraId="2D97A919" w14:textId="77777777" w:rsidR="00435924" w:rsidRPr="00435924" w:rsidRDefault="00435924" w:rsidP="00435924">
            <w:pPr>
              <w:spacing w:after="160" w:line="259" w:lineRule="auto"/>
              <w:jc w:val="both"/>
              <w:rPr>
                <w:rFonts w:cstheme="minorHAnsi"/>
                <w:bCs/>
                <w:sz w:val="24"/>
                <w:szCs w:val="24"/>
                <w:lang w:bidi="en-US"/>
              </w:rPr>
            </w:pPr>
            <w:r w:rsidRPr="00435924">
              <w:rPr>
                <w:rFonts w:cstheme="minorHAnsi"/>
                <w:bCs/>
                <w:sz w:val="24"/>
                <w:szCs w:val="24"/>
                <w:lang w:bidi="en-US"/>
              </w:rPr>
              <w:t>Max force (N)</w:t>
            </w:r>
          </w:p>
        </w:tc>
        <w:tc>
          <w:tcPr>
            <w:tcW w:w="1166" w:type="pct"/>
            <w:tcBorders>
              <w:top w:val="nil"/>
              <w:left w:val="nil"/>
              <w:bottom w:val="nil"/>
              <w:right w:val="nil"/>
            </w:tcBorders>
            <w:shd w:val="clear" w:color="auto" w:fill="FFFFFF" w:themeFill="background1"/>
            <w:vAlign w:val="center"/>
            <w:hideMark/>
          </w:tcPr>
          <w:p w14:paraId="2E3F00C5"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125</w:t>
            </w:r>
          </w:p>
        </w:tc>
        <w:tc>
          <w:tcPr>
            <w:tcW w:w="985" w:type="pct"/>
            <w:tcBorders>
              <w:top w:val="nil"/>
              <w:left w:val="nil"/>
              <w:bottom w:val="nil"/>
              <w:right w:val="nil"/>
            </w:tcBorders>
            <w:shd w:val="clear" w:color="auto" w:fill="FFFFFF" w:themeFill="background1"/>
            <w:vAlign w:val="center"/>
            <w:hideMark/>
          </w:tcPr>
          <w:p w14:paraId="420D537E"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125</w:t>
            </w:r>
          </w:p>
        </w:tc>
        <w:tc>
          <w:tcPr>
            <w:tcW w:w="1150" w:type="pct"/>
            <w:tcBorders>
              <w:top w:val="nil"/>
              <w:left w:val="nil"/>
              <w:bottom w:val="nil"/>
              <w:right w:val="nil"/>
            </w:tcBorders>
            <w:shd w:val="clear" w:color="auto" w:fill="FFFFFF" w:themeFill="background1"/>
            <w:vAlign w:val="center"/>
            <w:hideMark/>
          </w:tcPr>
          <w:p w14:paraId="1448DF05"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125</w:t>
            </w:r>
          </w:p>
        </w:tc>
      </w:tr>
      <w:tr w:rsidR="00167707" w:rsidRPr="00435924" w14:paraId="22BDB22A" w14:textId="77777777" w:rsidTr="006320DE">
        <w:tc>
          <w:tcPr>
            <w:tcW w:w="1699" w:type="pct"/>
            <w:tcBorders>
              <w:top w:val="nil"/>
              <w:left w:val="nil"/>
              <w:bottom w:val="nil"/>
              <w:right w:val="nil"/>
            </w:tcBorders>
            <w:shd w:val="clear" w:color="auto" w:fill="FFFFFF" w:themeFill="background1"/>
            <w:vAlign w:val="center"/>
            <w:hideMark/>
          </w:tcPr>
          <w:p w14:paraId="094B8865" w14:textId="77777777" w:rsidR="00435924" w:rsidRPr="00435924" w:rsidRDefault="00435924" w:rsidP="00435924">
            <w:pPr>
              <w:spacing w:after="160" w:line="259" w:lineRule="auto"/>
              <w:jc w:val="both"/>
              <w:rPr>
                <w:rFonts w:cstheme="minorHAnsi"/>
                <w:bCs/>
                <w:sz w:val="24"/>
                <w:szCs w:val="24"/>
                <w:lang w:bidi="en-US"/>
              </w:rPr>
            </w:pPr>
            <w:proofErr w:type="spellStart"/>
            <w:r w:rsidRPr="00435924">
              <w:rPr>
                <w:rFonts w:cstheme="minorHAnsi"/>
                <w:bCs/>
                <w:sz w:val="24"/>
                <w:szCs w:val="24"/>
                <w:lang w:bidi="en-US"/>
              </w:rPr>
              <w:t>Compression</w:t>
            </w:r>
            <w:proofErr w:type="spellEnd"/>
            <w:r w:rsidRPr="00435924">
              <w:rPr>
                <w:rFonts w:cstheme="minorHAnsi"/>
                <w:bCs/>
                <w:sz w:val="24"/>
                <w:szCs w:val="24"/>
                <w:lang w:bidi="en-US"/>
              </w:rPr>
              <w:t xml:space="preserve"> </w:t>
            </w:r>
            <w:proofErr w:type="spellStart"/>
            <w:r w:rsidRPr="00435924">
              <w:rPr>
                <w:rFonts w:cstheme="minorHAnsi"/>
                <w:bCs/>
                <w:sz w:val="24"/>
                <w:szCs w:val="24"/>
                <w:lang w:bidi="en-US"/>
              </w:rPr>
              <w:t>rate</w:t>
            </w:r>
            <w:proofErr w:type="spellEnd"/>
            <w:r w:rsidRPr="00435924">
              <w:rPr>
                <w:rFonts w:cstheme="minorHAnsi"/>
                <w:bCs/>
                <w:sz w:val="24"/>
                <w:szCs w:val="24"/>
                <w:lang w:bidi="en-US"/>
              </w:rPr>
              <w:t xml:space="preserve"> (N/s)</w:t>
            </w:r>
          </w:p>
        </w:tc>
        <w:tc>
          <w:tcPr>
            <w:tcW w:w="1166" w:type="pct"/>
            <w:tcBorders>
              <w:top w:val="nil"/>
              <w:left w:val="nil"/>
              <w:bottom w:val="nil"/>
              <w:right w:val="nil"/>
            </w:tcBorders>
            <w:shd w:val="clear" w:color="auto" w:fill="FFFFFF" w:themeFill="background1"/>
            <w:vAlign w:val="center"/>
            <w:hideMark/>
          </w:tcPr>
          <w:p w14:paraId="31BC46EF"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3</w:t>
            </w:r>
          </w:p>
        </w:tc>
        <w:tc>
          <w:tcPr>
            <w:tcW w:w="985" w:type="pct"/>
            <w:tcBorders>
              <w:top w:val="nil"/>
              <w:left w:val="nil"/>
              <w:bottom w:val="nil"/>
              <w:right w:val="nil"/>
            </w:tcBorders>
            <w:shd w:val="clear" w:color="auto" w:fill="FFFFFF" w:themeFill="background1"/>
            <w:vAlign w:val="center"/>
            <w:hideMark/>
          </w:tcPr>
          <w:p w14:paraId="1EFA1A2A"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10</w:t>
            </w:r>
          </w:p>
        </w:tc>
        <w:tc>
          <w:tcPr>
            <w:tcW w:w="1150" w:type="pct"/>
            <w:tcBorders>
              <w:top w:val="nil"/>
              <w:left w:val="nil"/>
              <w:bottom w:val="nil"/>
              <w:right w:val="nil"/>
            </w:tcBorders>
            <w:shd w:val="clear" w:color="auto" w:fill="FFFFFF" w:themeFill="background1"/>
            <w:vAlign w:val="center"/>
            <w:hideMark/>
          </w:tcPr>
          <w:p w14:paraId="7BCA80D7"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3</w:t>
            </w:r>
          </w:p>
        </w:tc>
      </w:tr>
      <w:tr w:rsidR="00167707" w:rsidRPr="00435924" w14:paraId="04EB0330" w14:textId="77777777" w:rsidTr="006320DE">
        <w:tc>
          <w:tcPr>
            <w:tcW w:w="1699" w:type="pct"/>
            <w:tcBorders>
              <w:top w:val="nil"/>
              <w:left w:val="nil"/>
              <w:bottom w:val="nil"/>
              <w:right w:val="nil"/>
            </w:tcBorders>
            <w:shd w:val="clear" w:color="auto" w:fill="FFFFFF" w:themeFill="background1"/>
            <w:vAlign w:val="center"/>
            <w:hideMark/>
          </w:tcPr>
          <w:p w14:paraId="6268CB0D" w14:textId="77777777" w:rsidR="00435924" w:rsidRPr="00435924" w:rsidRDefault="00435924" w:rsidP="00435924">
            <w:pPr>
              <w:spacing w:after="160" w:line="259" w:lineRule="auto"/>
              <w:jc w:val="both"/>
              <w:rPr>
                <w:rFonts w:cstheme="minorHAnsi"/>
                <w:bCs/>
                <w:sz w:val="24"/>
                <w:szCs w:val="24"/>
                <w:lang w:bidi="en-US"/>
              </w:rPr>
            </w:pPr>
            <w:r w:rsidRPr="00435924">
              <w:rPr>
                <w:rFonts w:cstheme="minorHAnsi"/>
                <w:bCs/>
                <w:sz w:val="24"/>
                <w:szCs w:val="24"/>
                <w:lang w:bidi="en-US"/>
              </w:rPr>
              <w:t xml:space="preserve"># </w:t>
            </w:r>
            <w:proofErr w:type="spellStart"/>
            <w:r w:rsidRPr="00435924">
              <w:rPr>
                <w:rFonts w:cstheme="minorHAnsi"/>
                <w:bCs/>
                <w:sz w:val="24"/>
                <w:szCs w:val="24"/>
                <w:lang w:bidi="en-US"/>
              </w:rPr>
              <w:t>cycles</w:t>
            </w:r>
            <w:proofErr w:type="spellEnd"/>
            <w:r w:rsidRPr="00435924">
              <w:rPr>
                <w:rFonts w:cstheme="minorHAnsi"/>
                <w:bCs/>
                <w:sz w:val="24"/>
                <w:szCs w:val="24"/>
                <w:lang w:bidi="en-US"/>
              </w:rPr>
              <w:t xml:space="preserve"> (/)</w:t>
            </w:r>
          </w:p>
        </w:tc>
        <w:tc>
          <w:tcPr>
            <w:tcW w:w="1166" w:type="pct"/>
            <w:tcBorders>
              <w:top w:val="nil"/>
              <w:left w:val="nil"/>
              <w:bottom w:val="nil"/>
              <w:right w:val="nil"/>
            </w:tcBorders>
            <w:shd w:val="clear" w:color="auto" w:fill="FFFFFF" w:themeFill="background1"/>
            <w:vAlign w:val="center"/>
            <w:hideMark/>
          </w:tcPr>
          <w:p w14:paraId="69428ABC"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w:t>
            </w:r>
          </w:p>
        </w:tc>
        <w:tc>
          <w:tcPr>
            <w:tcW w:w="985" w:type="pct"/>
            <w:tcBorders>
              <w:top w:val="nil"/>
              <w:left w:val="nil"/>
              <w:bottom w:val="nil"/>
              <w:right w:val="nil"/>
            </w:tcBorders>
            <w:shd w:val="clear" w:color="auto" w:fill="FFFFFF" w:themeFill="background1"/>
            <w:vAlign w:val="center"/>
            <w:hideMark/>
          </w:tcPr>
          <w:p w14:paraId="38D14668"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50</w:t>
            </w:r>
          </w:p>
        </w:tc>
        <w:tc>
          <w:tcPr>
            <w:tcW w:w="1150" w:type="pct"/>
            <w:tcBorders>
              <w:top w:val="nil"/>
              <w:left w:val="nil"/>
              <w:bottom w:val="nil"/>
              <w:right w:val="nil"/>
            </w:tcBorders>
            <w:shd w:val="clear" w:color="auto" w:fill="FFFFFF" w:themeFill="background1"/>
            <w:vAlign w:val="center"/>
            <w:hideMark/>
          </w:tcPr>
          <w:p w14:paraId="4F86E423"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w:t>
            </w:r>
          </w:p>
        </w:tc>
      </w:tr>
      <w:tr w:rsidR="00167707" w:rsidRPr="00435924" w14:paraId="2FBDEA07" w14:textId="77777777" w:rsidTr="006320DE">
        <w:tc>
          <w:tcPr>
            <w:tcW w:w="1699" w:type="pct"/>
            <w:tcBorders>
              <w:top w:val="nil"/>
              <w:left w:val="nil"/>
              <w:bottom w:val="single" w:sz="8" w:space="0" w:color="auto"/>
              <w:right w:val="nil"/>
            </w:tcBorders>
            <w:shd w:val="clear" w:color="auto" w:fill="FFFFFF" w:themeFill="background1"/>
            <w:vAlign w:val="center"/>
            <w:hideMark/>
          </w:tcPr>
          <w:p w14:paraId="46E5EE34" w14:textId="77777777" w:rsidR="00435924" w:rsidRPr="00435924" w:rsidRDefault="00435924" w:rsidP="00435924">
            <w:pPr>
              <w:spacing w:after="160" w:line="259" w:lineRule="auto"/>
              <w:jc w:val="both"/>
              <w:rPr>
                <w:rFonts w:cstheme="minorHAnsi"/>
                <w:bCs/>
                <w:sz w:val="24"/>
                <w:szCs w:val="24"/>
                <w:lang w:bidi="en-US"/>
              </w:rPr>
            </w:pPr>
            <w:r w:rsidRPr="00435924">
              <w:rPr>
                <w:rFonts w:cstheme="minorHAnsi"/>
                <w:bCs/>
                <w:sz w:val="24"/>
                <w:szCs w:val="24"/>
                <w:lang w:bidi="en-US"/>
              </w:rPr>
              <w:t>Holding time (min)</w:t>
            </w:r>
          </w:p>
        </w:tc>
        <w:tc>
          <w:tcPr>
            <w:tcW w:w="1166" w:type="pct"/>
            <w:tcBorders>
              <w:top w:val="nil"/>
              <w:left w:val="nil"/>
              <w:bottom w:val="single" w:sz="8" w:space="0" w:color="auto"/>
              <w:right w:val="nil"/>
            </w:tcBorders>
            <w:shd w:val="clear" w:color="auto" w:fill="FFFFFF" w:themeFill="background1"/>
            <w:vAlign w:val="center"/>
            <w:hideMark/>
          </w:tcPr>
          <w:p w14:paraId="7DF00958"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w:t>
            </w:r>
          </w:p>
        </w:tc>
        <w:tc>
          <w:tcPr>
            <w:tcW w:w="985" w:type="pct"/>
            <w:tcBorders>
              <w:top w:val="nil"/>
              <w:left w:val="nil"/>
              <w:bottom w:val="single" w:sz="8" w:space="0" w:color="auto"/>
              <w:right w:val="nil"/>
            </w:tcBorders>
            <w:shd w:val="clear" w:color="auto" w:fill="FFFFFF" w:themeFill="background1"/>
            <w:vAlign w:val="center"/>
            <w:hideMark/>
          </w:tcPr>
          <w:p w14:paraId="7CA3679B"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w:t>
            </w:r>
          </w:p>
        </w:tc>
        <w:tc>
          <w:tcPr>
            <w:tcW w:w="1150" w:type="pct"/>
            <w:tcBorders>
              <w:top w:val="nil"/>
              <w:left w:val="nil"/>
              <w:bottom w:val="single" w:sz="8" w:space="0" w:color="auto"/>
              <w:right w:val="nil"/>
            </w:tcBorders>
            <w:shd w:val="clear" w:color="auto" w:fill="FFFFFF" w:themeFill="background1"/>
            <w:vAlign w:val="center"/>
            <w:hideMark/>
          </w:tcPr>
          <w:p w14:paraId="23CAA237"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10</w:t>
            </w:r>
          </w:p>
        </w:tc>
      </w:tr>
    </w:tbl>
    <w:p w14:paraId="23C7E46A" w14:textId="77777777" w:rsidR="00435924" w:rsidRPr="00435924" w:rsidRDefault="00435924" w:rsidP="00435924">
      <w:pPr>
        <w:jc w:val="both"/>
        <w:rPr>
          <w:rFonts w:cstheme="minorHAnsi"/>
          <w:sz w:val="24"/>
          <w:szCs w:val="24"/>
          <w:lang w:val="en-GB"/>
        </w:rPr>
      </w:pPr>
    </w:p>
    <w:p w14:paraId="46927021"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 xml:space="preserve"> Compression testing is done on all sensor sizes, as seen in Figure 3a.The compression head is also equipped with a 1 mm thick </w:t>
      </w:r>
      <w:r w:rsidRPr="00435924">
        <w:rPr>
          <w:rFonts w:cstheme="minorHAnsi"/>
          <w:bCs/>
          <w:sz w:val="24"/>
          <w:szCs w:val="24"/>
          <w:lang w:val="en-GB" w:bidi="en-US"/>
        </w:rPr>
        <w:t>rubber patch,</w:t>
      </w:r>
      <w:r w:rsidRPr="00435924">
        <w:rPr>
          <w:rFonts w:cstheme="minorHAnsi"/>
          <w:sz w:val="24"/>
          <w:szCs w:val="24"/>
          <w:lang w:val="en-GB" w:bidi="en-US"/>
        </w:rPr>
        <w:t xml:space="preserve"> which has the same dimensions as the compression head, as seen in </w:t>
      </w:r>
      <w:r w:rsidRPr="00435924">
        <w:rPr>
          <w:rFonts w:cstheme="minorHAnsi"/>
          <w:sz w:val="24"/>
          <w:szCs w:val="24"/>
          <w:lang w:val="en-GB" w:bidi="en-US"/>
        </w:rPr>
        <w:fldChar w:fldCharType="begin"/>
      </w:r>
      <w:r w:rsidRPr="00435924">
        <w:rPr>
          <w:rFonts w:cstheme="minorHAnsi"/>
          <w:sz w:val="24"/>
          <w:szCs w:val="24"/>
          <w:lang w:val="en-GB" w:bidi="en-US"/>
        </w:rPr>
        <w:instrText xml:space="preserve"> REF _Ref68886618 \h  \* MERGEFORMAT </w:instrText>
      </w:r>
      <w:r w:rsidRPr="00435924">
        <w:rPr>
          <w:rFonts w:cstheme="minorHAnsi"/>
          <w:sz w:val="24"/>
          <w:szCs w:val="24"/>
          <w:lang w:val="en-GB" w:bidi="en-US"/>
        </w:rPr>
      </w:r>
      <w:r w:rsidRPr="00435924">
        <w:rPr>
          <w:rFonts w:cstheme="minorHAnsi"/>
          <w:sz w:val="24"/>
          <w:szCs w:val="24"/>
          <w:lang w:val="en-GB" w:bidi="en-US"/>
        </w:rPr>
        <w:fldChar w:fldCharType="separate"/>
      </w:r>
      <w:r w:rsidRPr="00435924">
        <w:rPr>
          <w:rFonts w:cstheme="minorHAnsi"/>
          <w:bCs/>
          <w:sz w:val="24"/>
          <w:szCs w:val="24"/>
          <w:lang w:val="en-GB" w:bidi="en-US"/>
        </w:rPr>
        <w:t>Figure 3b</w:t>
      </w:r>
      <w:r w:rsidRPr="00435924">
        <w:rPr>
          <w:rFonts w:cstheme="minorHAnsi"/>
          <w:sz w:val="24"/>
          <w:szCs w:val="24"/>
          <w:lang w:val="en-GB"/>
        </w:rPr>
        <w:fldChar w:fldCharType="end"/>
      </w:r>
      <w:r w:rsidRPr="00435924">
        <w:rPr>
          <w:rFonts w:cstheme="minorHAnsi"/>
          <w:sz w:val="24"/>
          <w:szCs w:val="24"/>
          <w:lang w:val="en-GB" w:bidi="en-US"/>
        </w:rPr>
        <w:t>. This compensates for alignment errors and provides an insulating layer between the conductive piezoresistive material and compression head. When using a rigid compression head, the smaller sensors are exposed to a higher pressure because the force is spread over a smaller area. Using a rubber insert between the rigid compression head and the piezoresistive material allows us to spread the applied force over the same area for each sensor. Since the piezoresistive material has a thickness of only 30µm, the rubber insert will deform under the applied force making contact with both substrate and piezoresistive material. This way the applied load is always distributed over the area of the rubber patch, resulting in an equal pressure for each experiment no matter the sensor dimensions. Vulcanized rubber is used as patch material because of its low hysteresis and high elastic properties. To increase the reliability of the results, three repetitions are performed per sensor. Figure 4c shows the whole setup of the mechanical testing along with resistance reading.</w:t>
      </w:r>
    </w:p>
    <w:p w14:paraId="7AE46F9C" w14:textId="77777777" w:rsidR="00435924" w:rsidRPr="00435924" w:rsidRDefault="00435924" w:rsidP="00435924">
      <w:pPr>
        <w:jc w:val="both"/>
        <w:rPr>
          <w:rFonts w:cstheme="minorHAnsi"/>
          <w:sz w:val="24"/>
          <w:szCs w:val="24"/>
          <w:lang w:val="en-GB" w:bidi="en-US"/>
        </w:rPr>
      </w:pPr>
    </w:p>
    <w:p w14:paraId="289ABAC5" w14:textId="77777777" w:rsidR="00435924" w:rsidRPr="00435924" w:rsidRDefault="00435924" w:rsidP="00435924">
      <w:pPr>
        <w:jc w:val="both"/>
        <w:rPr>
          <w:rFonts w:cstheme="minorHAnsi"/>
          <w:sz w:val="24"/>
          <w:szCs w:val="24"/>
          <w:lang w:val="en-GB"/>
        </w:rPr>
      </w:pPr>
      <w:r w:rsidRPr="00435924">
        <w:rPr>
          <w:rFonts w:cstheme="minorHAnsi"/>
          <w:sz w:val="24"/>
          <w:szCs w:val="24"/>
          <w:lang w:val="en-US"/>
        </w:rPr>
        <mc:AlternateContent>
          <mc:Choice Requires="wps">
            <w:drawing>
              <wp:anchor distT="0" distB="0" distL="114300" distR="114300" simplePos="0" relativeHeight="251667456" behindDoc="0" locked="0" layoutInCell="1" allowOverlap="1" wp14:anchorId="6CDEE6B8" wp14:editId="3E4603C0">
                <wp:simplePos x="0" y="0"/>
                <wp:positionH relativeFrom="column">
                  <wp:posOffset>5964382</wp:posOffset>
                </wp:positionH>
                <wp:positionV relativeFrom="paragraph">
                  <wp:posOffset>153670</wp:posOffset>
                </wp:positionV>
                <wp:extent cx="367030" cy="313690"/>
                <wp:effectExtent l="0" t="0" r="13970" b="10160"/>
                <wp:wrapNone/>
                <wp:docPr id="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030" cy="313690"/>
                        </a:xfrm>
                        <a:prstGeom prst="rect">
                          <a:avLst/>
                        </a:prstGeom>
                        <a:ln>
                          <a:headEnd/>
                          <a:tailEnd/>
                        </a:ln>
                      </wps:spPr>
                      <wps:style>
                        <a:lnRef idx="2">
                          <a:schemeClr val="dk1">
                            <a:shade val="50000"/>
                          </a:schemeClr>
                        </a:lnRef>
                        <a:fillRef idx="1">
                          <a:schemeClr val="dk1"/>
                        </a:fillRef>
                        <a:effectRef idx="0">
                          <a:schemeClr val="dk1"/>
                        </a:effectRef>
                        <a:fontRef idx="minor">
                          <a:schemeClr val="lt1"/>
                        </a:fontRef>
                      </wps:style>
                      <wps:txbx>
                        <w:txbxContent>
                          <w:p w14:paraId="7B11EFFE" w14:textId="77777777" w:rsidR="00435924" w:rsidRPr="00282B1F" w:rsidRDefault="00435924" w:rsidP="00435924">
                            <w:pPr>
                              <w:rPr>
                                <w:b/>
                                <w:bCs/>
                                <w:color w:val="FFFFFF" w:themeColor="background1"/>
                              </w:rPr>
                            </w:pPr>
                            <w:r w:rsidRPr="00282B1F">
                              <w:rPr>
                                <w:b/>
                                <w:bCs/>
                                <w:color w:val="FFFFFF" w:themeColor="background1"/>
                                <w:sz w:val="24"/>
                              </w:rPr>
                              <w:t>c</w:t>
                            </w:r>
                            <w:r w:rsidRPr="00282B1F">
                              <w:rPr>
                                <w:b/>
                                <w:bCs/>
                                <w:color w:val="FFFFFF" w:themeColor="background1"/>
                              </w:rPr>
                              <w:t>)</w:t>
                            </w:r>
                          </w:p>
                          <w:p w14:paraId="7A30E02D" w14:textId="77777777" w:rsidR="00435924" w:rsidRPr="00282B1F" w:rsidRDefault="00435924" w:rsidP="00435924">
                            <w:pPr>
                              <w:rPr>
                                <w:b/>
                                <w:bCs/>
                                <w:color w:val="FFFFFF" w:themeColor="background1"/>
                              </w:rPr>
                            </w:pPr>
                          </w:p>
                        </w:txbxContent>
                      </wps:txbx>
                      <wps:bodyPr rot="0" vert="horz" wrap="square" lIns="91440" tIns="45720" rIns="91440" bIns="45720" anchor="t" anchorCtr="0">
                        <a:noAutofit/>
                      </wps:bodyPr>
                    </wps:wsp>
                  </a:graphicData>
                </a:graphic>
              </wp:anchor>
            </w:drawing>
          </mc:Choice>
          <mc:Fallback>
            <w:pict>
              <v:shape w14:anchorId="6CDEE6B8" id="Tekstvak 2" o:spid="_x0000_s1054" type="#_x0000_t202" style="position:absolute;left:0;text-align:left;margin-left:469.65pt;margin-top:12.1pt;width:28.9pt;height:24.7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" fillcolor="black [3200]" strokecolor="black [1600]" strokeweight="1pt">
                <v:textbox>
                  <w:txbxContent>
                    <w:p w14:paraId="7B11EFFE" w14:textId="77777777" w:rsidR="00435924" w:rsidRPr="00282B1F" w:rsidRDefault="00435924" w:rsidP="00435924">
                      <w:pPr>
                        <w:rPr>
                          <w:b/>
                          <w:bCs/>
                          <w:color w:val="FFFFFF" w:themeColor="background1"/>
                        </w:rPr>
                      </w:pPr>
                      <w:r w:rsidRPr="00282B1F">
                        <w:rPr>
                          <w:b/>
                          <w:bCs/>
                          <w:color w:val="FFFFFF" w:themeColor="background1"/>
                          <w:sz w:val="24"/>
                        </w:rPr>
                        <w:t>c</w:t>
                      </w:r>
                      <w:r w:rsidRPr="00282B1F">
                        <w:rPr>
                          <w:b/>
                          <w:bCs/>
                          <w:color w:val="FFFFFF" w:themeColor="background1"/>
                        </w:rPr>
                        <w:t>)</w:t>
                      </w:r>
                    </w:p>
                    <w:p w14:paraId="7A30E02D" w14:textId="77777777" w:rsidR="00435924" w:rsidRPr="00282B1F" w:rsidRDefault="00435924" w:rsidP="00435924">
                      <w:pPr>
                        <w:rPr>
                          <w:b/>
                          <w:bCs/>
                          <w:color w:val="FFFFFF" w:themeColor="background1"/>
                        </w:rPr>
                      </w:pPr>
                    </w:p>
                  </w:txbxContent>
                </v:textbox>
              </v:shape>
            </w:pict>
          </mc:Fallback>
        </mc:AlternateContent>
      </w:r>
      <w:r w:rsidRPr="00435924">
        <w:rPr>
          <w:rFonts w:cstheme="minorHAnsi"/>
          <w:sz w:val="24"/>
          <w:szCs w:val="24"/>
          <w:lang w:val="en-US"/>
        </w:rPr>
        <mc:AlternateContent>
          <mc:Choice Requires="wps">
            <w:drawing>
              <wp:anchor distT="0" distB="0" distL="114300" distR="114300" simplePos="0" relativeHeight="251666432" behindDoc="0" locked="0" layoutInCell="1" allowOverlap="1" wp14:anchorId="1F0AAD9A" wp14:editId="77B2A00B">
                <wp:simplePos x="0" y="0"/>
                <wp:positionH relativeFrom="column">
                  <wp:posOffset>1905635</wp:posOffset>
                </wp:positionH>
                <wp:positionV relativeFrom="paragraph">
                  <wp:posOffset>154998</wp:posOffset>
                </wp:positionV>
                <wp:extent cx="367030" cy="313690"/>
                <wp:effectExtent l="0" t="0" r="13970" b="10160"/>
                <wp:wrapNone/>
                <wp:docPr id="1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030" cy="313690"/>
                        </a:xfrm>
                        <a:prstGeom prst="rect">
                          <a:avLst/>
                        </a:prstGeom>
                        <a:ln>
                          <a:headEnd/>
                          <a:tailEnd/>
                        </a:ln>
                      </wps:spPr>
                      <wps:style>
                        <a:lnRef idx="2">
                          <a:schemeClr val="dk1">
                            <a:shade val="50000"/>
                          </a:schemeClr>
                        </a:lnRef>
                        <a:fillRef idx="1">
                          <a:schemeClr val="dk1"/>
                        </a:fillRef>
                        <a:effectRef idx="0">
                          <a:schemeClr val="dk1"/>
                        </a:effectRef>
                        <a:fontRef idx="minor">
                          <a:schemeClr val="lt1"/>
                        </a:fontRef>
                      </wps:style>
                      <wps:txbx>
                        <w:txbxContent>
                          <w:p w14:paraId="401516C2" w14:textId="77777777" w:rsidR="00435924" w:rsidRPr="00282B1F" w:rsidRDefault="00435924" w:rsidP="00435924">
                            <w:pPr>
                              <w:rPr>
                                <w:b/>
                                <w:bCs/>
                                <w:color w:val="FFFFFF" w:themeColor="background1"/>
                              </w:rPr>
                            </w:pPr>
                            <w:r w:rsidRPr="00282B1F">
                              <w:rPr>
                                <w:b/>
                                <w:bCs/>
                                <w:color w:val="FFFFFF" w:themeColor="background1"/>
                              </w:rPr>
                              <w:t>b)</w:t>
                            </w:r>
                          </w:p>
                          <w:p w14:paraId="0416E66C" w14:textId="77777777" w:rsidR="00435924" w:rsidRPr="00282B1F" w:rsidRDefault="00435924" w:rsidP="00435924">
                            <w:pPr>
                              <w:rPr>
                                <w:b/>
                                <w:bCs/>
                                <w:color w:val="FFFFFF" w:themeColor="background1"/>
                              </w:rPr>
                            </w:pPr>
                          </w:p>
                        </w:txbxContent>
                      </wps:txbx>
                      <wps:bodyPr rot="0" vert="horz" wrap="square" lIns="91440" tIns="45720" rIns="91440" bIns="45720" anchor="t" anchorCtr="0">
                        <a:noAutofit/>
                      </wps:bodyPr>
                    </wps:wsp>
                  </a:graphicData>
                </a:graphic>
              </wp:anchor>
            </w:drawing>
          </mc:Choice>
          <mc:Fallback>
            <w:pict>
              <v:shape w14:anchorId="1F0AAD9A" id="_x0000_s1055" type="#_x0000_t202" style="position:absolute;left:0;text-align:left;margin-left:150.05pt;margin-top:12.2pt;width:28.9pt;height:24.7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" fillcolor="black [3200]" strokecolor="black [1600]" strokeweight="1pt">
                <v:textbox>
                  <w:txbxContent>
                    <w:p w14:paraId="401516C2" w14:textId="77777777" w:rsidR="00435924" w:rsidRPr="00282B1F" w:rsidRDefault="00435924" w:rsidP="00435924">
                      <w:pPr>
                        <w:rPr>
                          <w:b/>
                          <w:bCs/>
                          <w:color w:val="FFFFFF" w:themeColor="background1"/>
                        </w:rPr>
                      </w:pPr>
                      <w:r w:rsidRPr="00282B1F">
                        <w:rPr>
                          <w:b/>
                          <w:bCs/>
                          <w:color w:val="FFFFFF" w:themeColor="background1"/>
                        </w:rPr>
                        <w:t>b)</w:t>
                      </w:r>
                    </w:p>
                    <w:p w14:paraId="0416E66C" w14:textId="77777777" w:rsidR="00435924" w:rsidRPr="00282B1F" w:rsidRDefault="00435924" w:rsidP="00435924">
                      <w:pPr>
                        <w:rPr>
                          <w:b/>
                          <w:bCs/>
                          <w:color w:val="FFFFFF" w:themeColor="background1"/>
                        </w:rPr>
                      </w:pPr>
                    </w:p>
                  </w:txbxContent>
                </v:textbox>
              </v:shape>
            </w:pict>
          </mc:Fallback>
        </mc:AlternateContent>
      </w:r>
      <w:r w:rsidRPr="00435924">
        <w:rPr>
          <w:rFonts w:cstheme="minorHAnsi"/>
          <w:sz w:val="24"/>
          <w:szCs w:val="24"/>
          <w:lang w:val="en-US"/>
        </w:rPr>
        <mc:AlternateContent>
          <mc:Choice Requires="wps">
            <w:drawing>
              <wp:anchor distT="0" distB="0" distL="114300" distR="114300" simplePos="0" relativeHeight="251665408" behindDoc="0" locked="0" layoutInCell="1" allowOverlap="1" wp14:anchorId="1AB2C18E" wp14:editId="56B82C4B">
                <wp:simplePos x="0" y="0"/>
                <wp:positionH relativeFrom="column">
                  <wp:posOffset>41564</wp:posOffset>
                </wp:positionH>
                <wp:positionV relativeFrom="paragraph">
                  <wp:posOffset>189865</wp:posOffset>
                </wp:positionV>
                <wp:extent cx="367030" cy="313690"/>
                <wp:effectExtent l="0" t="0" r="13970" b="10160"/>
                <wp:wrapNone/>
                <wp:docPr id="2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030" cy="313690"/>
                        </a:xfrm>
                        <a:prstGeom prst="rect">
                          <a:avLst/>
                        </a:prstGeom>
                        <a:ln>
                          <a:headEnd/>
                          <a:tailEnd/>
                        </a:ln>
                      </wps:spPr>
                      <wps:style>
                        <a:lnRef idx="2">
                          <a:schemeClr val="dk1">
                            <a:shade val="50000"/>
                          </a:schemeClr>
                        </a:lnRef>
                        <a:fillRef idx="1">
                          <a:schemeClr val="dk1"/>
                        </a:fillRef>
                        <a:effectRef idx="0">
                          <a:schemeClr val="dk1"/>
                        </a:effectRef>
                        <a:fontRef idx="minor">
                          <a:schemeClr val="lt1"/>
                        </a:fontRef>
                      </wps:style>
                      <wps:txbx>
                        <w:txbxContent>
                          <w:p w14:paraId="7D927DD2" w14:textId="77777777" w:rsidR="00435924" w:rsidRPr="00282B1F" w:rsidRDefault="00435924" w:rsidP="00435924">
                            <w:pPr>
                              <w:rPr>
                                <w:b/>
                                <w:bCs/>
                                <w:color w:val="FFFFFF" w:themeColor="background1"/>
                                <w:sz w:val="24"/>
                              </w:rPr>
                            </w:pPr>
                            <w:r w:rsidRPr="00282B1F">
                              <w:rPr>
                                <w:b/>
                                <w:bCs/>
                                <w:color w:val="FFFFFF" w:themeColor="background1"/>
                                <w:sz w:val="24"/>
                              </w:rPr>
                              <w:t>a)</w:t>
                            </w:r>
                          </w:p>
                        </w:txbxContent>
                      </wps:txbx>
                      <wps:bodyPr rot="0" vert="horz" wrap="square" lIns="91440" tIns="45720" rIns="91440" bIns="45720" anchor="t" anchorCtr="0">
                        <a:noAutofit/>
                      </wps:bodyPr>
                    </wps:wsp>
                  </a:graphicData>
                </a:graphic>
              </wp:anchor>
            </w:drawing>
          </mc:Choice>
          <mc:Fallback>
            <w:pict>
              <v:shape w14:anchorId="1AB2C18E" id="_x0000_s1056" type="#_x0000_t202" style="position:absolute;left:0;text-align:left;margin-left:3.25pt;margin-top:14.95pt;width:28.9pt;height:24.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" fillcolor="black [3200]" strokecolor="black [1600]" strokeweight="1pt">
                <v:textbox>
                  <w:txbxContent>
                    <w:p w14:paraId="7D927DD2" w14:textId="77777777" w:rsidR="00435924" w:rsidRPr="00282B1F" w:rsidRDefault="00435924" w:rsidP="00435924">
                      <w:pPr>
                        <w:rPr>
                          <w:b/>
                          <w:bCs/>
                          <w:color w:val="FFFFFF" w:themeColor="background1"/>
                          <w:sz w:val="24"/>
                        </w:rPr>
                      </w:pPr>
                      <w:r w:rsidRPr="00282B1F">
                        <w:rPr>
                          <w:b/>
                          <w:bCs/>
                          <w:color w:val="FFFFFF" w:themeColor="background1"/>
                          <w:sz w:val="24"/>
                        </w:rPr>
                        <w:t>a)</w:t>
                      </w:r>
                    </w:p>
                  </w:txbxContent>
                </v:textbox>
              </v:shape>
            </w:pict>
          </mc:Fallback>
        </mc:AlternateContent>
      </w:r>
      <w:r w:rsidRPr="00435924">
        <w:rPr>
          <w:rFonts w:cstheme="minorHAnsi"/>
          <w:sz w:val="24"/>
          <w:szCs w:val="24"/>
          <w:lang w:val="en-US"/>
        </w:rPr>
        <w:drawing>
          <wp:inline distT="0" distB="0" distL="0" distR="0" wp14:anchorId="72880C90" wp14:editId="6856EFEA">
            <wp:extent cx="3517900" cy="2011680"/>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7900" cy="2011680"/>
                    </a:xfrm>
                    <a:prstGeom prst="rect">
                      <a:avLst/>
                    </a:prstGeom>
                    <a:noFill/>
                  </pic:spPr>
                </pic:pic>
              </a:graphicData>
            </a:graphic>
          </wp:inline>
        </w:drawing>
      </w:r>
      <w:r w:rsidRPr="00435924">
        <w:rPr>
          <w:rFonts w:cstheme="minorHAnsi"/>
          <w:sz w:val="24"/>
          <w:szCs w:val="24"/>
          <w:lang w:val="en-GB"/>
        </w:rPr>
        <w:t>`</w:t>
      </w:r>
      <w:r w:rsidRPr="00435924">
        <w:rPr>
          <w:rFonts w:cstheme="minorHAnsi"/>
          <w:sz w:val="24"/>
          <w:szCs w:val="24"/>
          <w:lang w:val="en-GB"/>
        </w:rPr>
        <w:tab/>
      </w:r>
      <w:r w:rsidRPr="00435924">
        <w:rPr>
          <w:rFonts w:cstheme="minorHAnsi"/>
          <w:sz w:val="24"/>
          <w:szCs w:val="24"/>
          <w:lang w:val="en-US"/>
        </w:rPr>
        <w:drawing>
          <wp:inline distT="0" distB="0" distL="0" distR="0" wp14:anchorId="6A3ECABB" wp14:editId="05F46944">
            <wp:extent cx="2725420" cy="2084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5420" cy="2084705"/>
                    </a:xfrm>
                    <a:prstGeom prst="rect">
                      <a:avLst/>
                    </a:prstGeom>
                    <a:noFill/>
                  </pic:spPr>
                </pic:pic>
              </a:graphicData>
            </a:graphic>
          </wp:inline>
        </w:drawing>
      </w:r>
    </w:p>
    <w:p w14:paraId="52FBDE39" w14:textId="77777777" w:rsidR="00435924" w:rsidRPr="00435924" w:rsidRDefault="00435924" w:rsidP="00435924">
      <w:pPr>
        <w:jc w:val="both"/>
        <w:rPr>
          <w:rFonts w:cstheme="minorHAnsi"/>
          <w:sz w:val="24"/>
          <w:szCs w:val="24"/>
          <w:lang w:val="en-GB" w:bidi="en-US"/>
        </w:rPr>
      </w:pPr>
      <w:r w:rsidRPr="00435924">
        <w:rPr>
          <w:rFonts w:cstheme="minorHAnsi"/>
          <w:b/>
          <w:sz w:val="24"/>
          <w:szCs w:val="24"/>
          <w:lang w:val="en-GB" w:bidi="en-US"/>
        </w:rPr>
        <w:t xml:space="preserve">Figure </w:t>
      </w:r>
      <w:r w:rsidRPr="00435924">
        <w:rPr>
          <w:rFonts w:cstheme="minorHAnsi"/>
          <w:b/>
          <w:sz w:val="24"/>
          <w:szCs w:val="24"/>
          <w:lang w:val="en-GB" w:bidi="en-US"/>
        </w:rPr>
        <w:fldChar w:fldCharType="begin"/>
      </w:r>
      <w:r w:rsidRPr="00435924">
        <w:rPr>
          <w:rFonts w:cstheme="minorHAnsi"/>
          <w:b/>
          <w:sz w:val="24"/>
          <w:szCs w:val="24"/>
          <w:lang w:val="en-GB" w:bidi="en-US"/>
        </w:rPr>
        <w:instrText xml:space="preserve"> SEQ Figure \* ARABIC </w:instrText>
      </w:r>
      <w:r w:rsidRPr="00435924">
        <w:rPr>
          <w:rFonts w:cstheme="minorHAnsi"/>
          <w:b/>
          <w:sz w:val="24"/>
          <w:szCs w:val="24"/>
          <w:lang w:val="en-GB" w:bidi="en-US"/>
        </w:rPr>
        <w:fldChar w:fldCharType="separate"/>
      </w:r>
      <w:r w:rsidRPr="00435924">
        <w:rPr>
          <w:rFonts w:cstheme="minorHAnsi"/>
          <w:b/>
          <w:sz w:val="24"/>
          <w:szCs w:val="24"/>
          <w:lang w:val="en-GB" w:bidi="en-US"/>
        </w:rPr>
        <w:t>4</w:t>
      </w:r>
      <w:r w:rsidRPr="00435924">
        <w:rPr>
          <w:rFonts w:cstheme="minorHAnsi"/>
          <w:sz w:val="24"/>
          <w:szCs w:val="24"/>
          <w:lang w:val="en-GB"/>
        </w:rPr>
        <w:fldChar w:fldCharType="end"/>
      </w:r>
      <w:r w:rsidRPr="00435924">
        <w:rPr>
          <w:rFonts w:cstheme="minorHAnsi"/>
          <w:b/>
          <w:sz w:val="24"/>
          <w:szCs w:val="24"/>
          <w:lang w:val="en-GB" w:bidi="en-US"/>
        </w:rPr>
        <w:t>.</w:t>
      </w:r>
      <w:r w:rsidRPr="00435924">
        <w:rPr>
          <w:rFonts w:cstheme="minorHAnsi"/>
          <w:sz w:val="24"/>
          <w:szCs w:val="24"/>
          <w:lang w:val="en-GB" w:bidi="en-US"/>
        </w:rPr>
        <w:t xml:space="preserve"> (a) non-conductive tape and crocodile clamps;  b) rubber patch on compression head;  c) tensile testing test bench connected with a digital multi-meter.</w:t>
      </w:r>
    </w:p>
    <w:p w14:paraId="23891590" w14:textId="77777777" w:rsidR="00435924" w:rsidRPr="00435924" w:rsidRDefault="00435924" w:rsidP="00435924">
      <w:pPr>
        <w:jc w:val="both"/>
        <w:rPr>
          <w:rFonts w:cstheme="minorHAnsi"/>
          <w:b/>
          <w:sz w:val="24"/>
          <w:szCs w:val="24"/>
          <w:lang w:val="en-GB" w:bidi="en-US"/>
        </w:rPr>
      </w:pPr>
      <w:r w:rsidRPr="00435924">
        <w:rPr>
          <w:rFonts w:cstheme="minorHAnsi"/>
          <w:b/>
          <w:sz w:val="24"/>
          <w:szCs w:val="24"/>
          <w:lang w:val="en-GB" w:bidi="en-US"/>
        </w:rPr>
        <w:t>4. Results</w:t>
      </w:r>
    </w:p>
    <w:p w14:paraId="5D0CFB85" w14:textId="77777777" w:rsidR="00435924" w:rsidRPr="00435924" w:rsidRDefault="00435924" w:rsidP="00435924">
      <w:pPr>
        <w:jc w:val="both"/>
        <w:rPr>
          <w:rFonts w:cstheme="minorHAnsi"/>
          <w:i/>
          <w:sz w:val="24"/>
          <w:szCs w:val="24"/>
          <w:lang w:val="en-GB" w:bidi="en-US"/>
        </w:rPr>
      </w:pPr>
      <w:r w:rsidRPr="00435924">
        <w:rPr>
          <w:rFonts w:cstheme="minorHAnsi"/>
          <w:i/>
          <w:sz w:val="24"/>
          <w:szCs w:val="24"/>
          <w:lang w:val="en-GB" w:bidi="en-US"/>
        </w:rPr>
        <w:t xml:space="preserve">4.1. Mechanical Testing - Ramping Force </w:t>
      </w:r>
    </w:p>
    <w:p w14:paraId="5619FEB9"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During the ramping force test, the force is increased from 0 to 125 N with a compression rate of 3 N/s. The change of resistance in function of the applied pressure for each of the sensor sizes, along with the combined data of all the boards together. The mean sensitivity and standard deviation for the three boards along with the mean sensitivity and standard deviation of all data combined in Figure 5.</w:t>
      </w:r>
    </w:p>
    <w:p w14:paraId="3E4DDE24" w14:textId="77777777" w:rsidR="00435924" w:rsidRPr="00435924" w:rsidRDefault="00435924" w:rsidP="00435924">
      <w:pPr>
        <w:jc w:val="both"/>
        <w:rPr>
          <w:rFonts w:cstheme="minorHAnsi"/>
          <w:sz w:val="24"/>
          <w:szCs w:val="24"/>
          <w:lang w:val="en-GB" w:bidi="en-US"/>
        </w:rPr>
      </w:pPr>
      <w:r w:rsidRPr="00435924">
        <w:rPr>
          <w:rFonts w:cstheme="minorHAnsi"/>
          <w:b/>
          <w:sz w:val="24"/>
          <w:szCs w:val="24"/>
          <w:lang w:val="en-GB" w:bidi="en-US"/>
        </w:rPr>
        <w:t xml:space="preserve">Table </w:t>
      </w:r>
      <w:r w:rsidRPr="00435924">
        <w:rPr>
          <w:rFonts w:cstheme="minorHAnsi"/>
          <w:b/>
          <w:sz w:val="24"/>
          <w:szCs w:val="24"/>
          <w:lang w:val="en-GB" w:bidi="en-US"/>
        </w:rPr>
        <w:fldChar w:fldCharType="begin"/>
      </w:r>
      <w:r w:rsidRPr="00435924">
        <w:rPr>
          <w:rFonts w:cstheme="minorHAnsi"/>
          <w:b/>
          <w:sz w:val="24"/>
          <w:szCs w:val="24"/>
          <w:lang w:val="en-GB" w:bidi="en-US"/>
        </w:rPr>
        <w:instrText xml:space="preserve"> SEQ Table \* ARABIC </w:instrText>
      </w:r>
      <w:r w:rsidRPr="00435924">
        <w:rPr>
          <w:rFonts w:cstheme="minorHAnsi"/>
          <w:b/>
          <w:sz w:val="24"/>
          <w:szCs w:val="24"/>
          <w:lang w:val="en-GB" w:bidi="en-US"/>
        </w:rPr>
        <w:fldChar w:fldCharType="separate"/>
      </w:r>
      <w:r w:rsidRPr="00435924">
        <w:rPr>
          <w:rFonts w:cstheme="minorHAnsi"/>
          <w:b/>
          <w:sz w:val="24"/>
          <w:szCs w:val="24"/>
          <w:lang w:val="en-GB" w:bidi="en-US"/>
        </w:rPr>
        <w:t>6</w:t>
      </w:r>
      <w:r w:rsidRPr="00435924">
        <w:rPr>
          <w:rFonts w:cstheme="minorHAnsi"/>
          <w:sz w:val="24"/>
          <w:szCs w:val="24"/>
          <w:lang w:val="en-GB"/>
        </w:rPr>
        <w:fldChar w:fldCharType="end"/>
      </w:r>
      <w:r w:rsidRPr="00435924">
        <w:rPr>
          <w:rFonts w:cstheme="minorHAnsi"/>
          <w:b/>
          <w:sz w:val="24"/>
          <w:szCs w:val="24"/>
          <w:lang w:val="en-GB" w:bidi="en-US"/>
        </w:rPr>
        <w:t>.</w:t>
      </w:r>
      <w:r w:rsidRPr="00435924">
        <w:rPr>
          <w:rFonts w:cstheme="minorHAnsi"/>
          <w:sz w:val="24"/>
          <w:szCs w:val="24"/>
          <w:lang w:val="en-GB" w:bidi="en-US"/>
        </w:rPr>
        <w:t xml:space="preserve"> : Mean sensitivity and standard deviation for the two regions of sensitivity (low &amp; high load)</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5"/>
        <w:gridCol w:w="2107"/>
        <w:gridCol w:w="2111"/>
        <w:gridCol w:w="2107"/>
        <w:gridCol w:w="2109"/>
      </w:tblGrid>
      <w:tr w:rsidR="00167707" w:rsidRPr="00435924" w14:paraId="5A6F8A96" w14:textId="77777777" w:rsidTr="006320DE">
        <w:tc>
          <w:tcPr>
            <w:tcW w:w="625" w:type="pct"/>
            <w:tcBorders>
              <w:top w:val="single" w:sz="8" w:space="0" w:color="auto"/>
              <w:bottom w:val="single" w:sz="4" w:space="0" w:color="auto"/>
            </w:tcBorders>
            <w:vAlign w:val="center"/>
          </w:tcPr>
          <w:p w14:paraId="4C4FEA3D" w14:textId="77777777" w:rsidR="00435924" w:rsidRPr="00435924" w:rsidRDefault="00435924" w:rsidP="00435924">
            <w:pPr>
              <w:spacing w:after="160" w:line="259" w:lineRule="auto"/>
              <w:jc w:val="both"/>
              <w:rPr>
                <w:rFonts w:cstheme="minorHAnsi"/>
                <w:sz w:val="24"/>
                <w:szCs w:val="24"/>
                <w:lang w:val="en-US" w:bidi="en-US"/>
              </w:rPr>
            </w:pPr>
          </w:p>
        </w:tc>
        <w:tc>
          <w:tcPr>
            <w:tcW w:w="2188" w:type="pct"/>
            <w:gridSpan w:val="2"/>
            <w:tcBorders>
              <w:top w:val="single" w:sz="8" w:space="0" w:color="auto"/>
              <w:bottom w:val="single" w:sz="4" w:space="0" w:color="auto"/>
            </w:tcBorders>
            <w:vAlign w:val="center"/>
          </w:tcPr>
          <w:p w14:paraId="30D9F3DD" w14:textId="77777777" w:rsidR="00435924" w:rsidRPr="00435924" w:rsidRDefault="00435924" w:rsidP="00435924">
            <w:pPr>
              <w:spacing w:after="160" w:line="259" w:lineRule="auto"/>
              <w:jc w:val="both"/>
              <w:rPr>
                <w:rFonts w:cstheme="minorHAnsi"/>
                <w:b/>
                <w:sz w:val="24"/>
                <w:szCs w:val="24"/>
                <w:lang w:bidi="en-US"/>
              </w:rPr>
            </w:pPr>
            <w:proofErr w:type="spellStart"/>
            <w:r w:rsidRPr="00435924">
              <w:rPr>
                <w:rFonts w:cstheme="minorHAnsi"/>
                <w:b/>
                <w:sz w:val="24"/>
                <w:szCs w:val="24"/>
                <w:lang w:bidi="en-US"/>
              </w:rPr>
              <w:t>Region</w:t>
            </w:r>
            <w:proofErr w:type="spellEnd"/>
            <w:r w:rsidRPr="00435924">
              <w:rPr>
                <w:rFonts w:cstheme="minorHAnsi"/>
                <w:b/>
                <w:sz w:val="24"/>
                <w:szCs w:val="24"/>
                <w:lang w:bidi="en-US"/>
              </w:rPr>
              <w:t xml:space="preserve"> 1 (low load)</w:t>
            </w:r>
          </w:p>
        </w:tc>
        <w:tc>
          <w:tcPr>
            <w:tcW w:w="2188" w:type="pct"/>
            <w:gridSpan w:val="2"/>
            <w:tcBorders>
              <w:top w:val="single" w:sz="8" w:space="0" w:color="auto"/>
              <w:bottom w:val="single" w:sz="4" w:space="0" w:color="auto"/>
            </w:tcBorders>
            <w:vAlign w:val="center"/>
          </w:tcPr>
          <w:p w14:paraId="346D26A0" w14:textId="77777777" w:rsidR="00435924" w:rsidRPr="00435924" w:rsidRDefault="00435924" w:rsidP="00435924">
            <w:pPr>
              <w:spacing w:after="160" w:line="259" w:lineRule="auto"/>
              <w:jc w:val="both"/>
              <w:rPr>
                <w:rFonts w:cstheme="minorHAnsi"/>
                <w:b/>
                <w:sz w:val="24"/>
                <w:szCs w:val="24"/>
                <w:lang w:bidi="en-US"/>
              </w:rPr>
            </w:pPr>
            <w:proofErr w:type="spellStart"/>
            <w:r w:rsidRPr="00435924">
              <w:rPr>
                <w:rFonts w:cstheme="minorHAnsi"/>
                <w:b/>
                <w:sz w:val="24"/>
                <w:szCs w:val="24"/>
                <w:lang w:bidi="en-US"/>
              </w:rPr>
              <w:t>Region</w:t>
            </w:r>
            <w:proofErr w:type="spellEnd"/>
            <w:r w:rsidRPr="00435924">
              <w:rPr>
                <w:rFonts w:cstheme="minorHAnsi"/>
                <w:b/>
                <w:sz w:val="24"/>
                <w:szCs w:val="24"/>
                <w:lang w:bidi="en-US"/>
              </w:rPr>
              <w:t xml:space="preserve"> 2 (high load)</w:t>
            </w:r>
          </w:p>
        </w:tc>
      </w:tr>
      <w:tr w:rsidR="00167707" w:rsidRPr="00435924" w14:paraId="2C5B592D" w14:textId="77777777" w:rsidTr="006320DE">
        <w:tc>
          <w:tcPr>
            <w:tcW w:w="625" w:type="pct"/>
            <w:tcBorders>
              <w:top w:val="single" w:sz="4" w:space="0" w:color="auto"/>
              <w:bottom w:val="single" w:sz="8" w:space="0" w:color="auto"/>
            </w:tcBorders>
            <w:vAlign w:val="center"/>
          </w:tcPr>
          <w:p w14:paraId="04247AC2"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Board</w:t>
            </w:r>
          </w:p>
        </w:tc>
        <w:tc>
          <w:tcPr>
            <w:tcW w:w="1093" w:type="pct"/>
            <w:tcBorders>
              <w:top w:val="single" w:sz="4" w:space="0" w:color="auto"/>
              <w:bottom w:val="single" w:sz="8" w:space="0" w:color="auto"/>
            </w:tcBorders>
            <w:vAlign w:val="center"/>
          </w:tcPr>
          <w:p w14:paraId="068604ED"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Mean</w:t>
            </w:r>
            <w:proofErr w:type="spellEnd"/>
            <w:r w:rsidRPr="00435924">
              <w:rPr>
                <w:rFonts w:cstheme="minorHAnsi"/>
                <w:sz w:val="24"/>
                <w:szCs w:val="24"/>
                <w:lang w:bidi="en-US"/>
              </w:rPr>
              <w:t xml:space="preserve"> </w:t>
            </w:r>
            <w:proofErr w:type="spellStart"/>
            <w:r w:rsidRPr="00435924">
              <w:rPr>
                <w:rFonts w:cstheme="minorHAnsi"/>
                <w:sz w:val="24"/>
                <w:szCs w:val="24"/>
                <w:lang w:bidi="en-US"/>
              </w:rPr>
              <w:t>sensitivity</w:t>
            </w:r>
            <w:proofErr w:type="spellEnd"/>
            <w:r w:rsidRPr="00435924">
              <w:rPr>
                <w:rFonts w:cstheme="minorHAnsi"/>
                <w:sz w:val="24"/>
                <w:szCs w:val="24"/>
                <w:lang w:bidi="en-US"/>
              </w:rPr>
              <w:t xml:space="preserve"> (Ω/MPa)</w:t>
            </w:r>
          </w:p>
        </w:tc>
        <w:tc>
          <w:tcPr>
            <w:tcW w:w="1094" w:type="pct"/>
            <w:tcBorders>
              <w:top w:val="single" w:sz="4" w:space="0" w:color="auto"/>
              <w:bottom w:val="single" w:sz="8" w:space="0" w:color="auto"/>
            </w:tcBorders>
            <w:vAlign w:val="center"/>
          </w:tcPr>
          <w:p w14:paraId="5E779E29"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Std</w:t>
            </w:r>
            <w:proofErr w:type="spellEnd"/>
            <w:r w:rsidRPr="00435924">
              <w:rPr>
                <w:rFonts w:cstheme="minorHAnsi"/>
                <w:sz w:val="24"/>
                <w:szCs w:val="24"/>
                <w:lang w:bidi="en-US"/>
              </w:rPr>
              <w:t xml:space="preserve"> (Ω/MPa)</w:t>
            </w:r>
          </w:p>
        </w:tc>
        <w:tc>
          <w:tcPr>
            <w:tcW w:w="1093" w:type="pct"/>
            <w:tcBorders>
              <w:top w:val="single" w:sz="4" w:space="0" w:color="auto"/>
              <w:bottom w:val="single" w:sz="8" w:space="0" w:color="auto"/>
            </w:tcBorders>
            <w:vAlign w:val="center"/>
          </w:tcPr>
          <w:p w14:paraId="2DFB6F3A"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Mean</w:t>
            </w:r>
            <w:proofErr w:type="spellEnd"/>
            <w:r w:rsidRPr="00435924">
              <w:rPr>
                <w:rFonts w:cstheme="minorHAnsi"/>
                <w:sz w:val="24"/>
                <w:szCs w:val="24"/>
                <w:lang w:bidi="en-US"/>
              </w:rPr>
              <w:t xml:space="preserve"> </w:t>
            </w:r>
            <w:proofErr w:type="spellStart"/>
            <w:r w:rsidRPr="00435924">
              <w:rPr>
                <w:rFonts w:cstheme="minorHAnsi"/>
                <w:sz w:val="24"/>
                <w:szCs w:val="24"/>
                <w:lang w:bidi="en-US"/>
              </w:rPr>
              <w:t>sensitivity</w:t>
            </w:r>
            <w:proofErr w:type="spellEnd"/>
            <w:r w:rsidRPr="00435924">
              <w:rPr>
                <w:rFonts w:cstheme="minorHAnsi"/>
                <w:sz w:val="24"/>
                <w:szCs w:val="24"/>
                <w:lang w:bidi="en-US"/>
              </w:rPr>
              <w:t xml:space="preserve"> (Ω/MPa)</w:t>
            </w:r>
          </w:p>
        </w:tc>
        <w:tc>
          <w:tcPr>
            <w:tcW w:w="1094" w:type="pct"/>
            <w:tcBorders>
              <w:top w:val="single" w:sz="4" w:space="0" w:color="auto"/>
              <w:bottom w:val="single" w:sz="8" w:space="0" w:color="auto"/>
            </w:tcBorders>
            <w:vAlign w:val="center"/>
          </w:tcPr>
          <w:p w14:paraId="21E6BFDE"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Std</w:t>
            </w:r>
            <w:proofErr w:type="spellEnd"/>
            <w:r w:rsidRPr="00435924">
              <w:rPr>
                <w:rFonts w:cstheme="minorHAnsi"/>
                <w:sz w:val="24"/>
                <w:szCs w:val="24"/>
                <w:lang w:bidi="en-US"/>
              </w:rPr>
              <w:t xml:space="preserve"> (Ω/MPa)</w:t>
            </w:r>
          </w:p>
        </w:tc>
      </w:tr>
      <w:tr w:rsidR="00167707" w:rsidRPr="00435924" w14:paraId="124D6A5C" w14:textId="77777777" w:rsidTr="006320DE">
        <w:tc>
          <w:tcPr>
            <w:tcW w:w="625" w:type="pct"/>
            <w:tcBorders>
              <w:top w:val="single" w:sz="8" w:space="0" w:color="auto"/>
            </w:tcBorders>
            <w:vAlign w:val="center"/>
          </w:tcPr>
          <w:p w14:paraId="4778EFA9"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1</w:t>
            </w:r>
          </w:p>
        </w:tc>
        <w:tc>
          <w:tcPr>
            <w:tcW w:w="1093" w:type="pct"/>
            <w:tcBorders>
              <w:top w:val="single" w:sz="8" w:space="0" w:color="auto"/>
            </w:tcBorders>
            <w:vAlign w:val="center"/>
          </w:tcPr>
          <w:p w14:paraId="058EF7D8"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120.52</w:t>
            </w:r>
          </w:p>
        </w:tc>
        <w:tc>
          <w:tcPr>
            <w:tcW w:w="1094" w:type="pct"/>
            <w:tcBorders>
              <w:top w:val="single" w:sz="8" w:space="0" w:color="auto"/>
            </w:tcBorders>
            <w:vAlign w:val="center"/>
          </w:tcPr>
          <w:p w14:paraId="58C6DDF4"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47.06</w:t>
            </w:r>
          </w:p>
        </w:tc>
        <w:tc>
          <w:tcPr>
            <w:tcW w:w="1093" w:type="pct"/>
            <w:tcBorders>
              <w:top w:val="single" w:sz="8" w:space="0" w:color="auto"/>
            </w:tcBorders>
            <w:vAlign w:val="center"/>
          </w:tcPr>
          <w:p w14:paraId="603DB43A"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6.18</w:t>
            </w:r>
          </w:p>
        </w:tc>
        <w:tc>
          <w:tcPr>
            <w:tcW w:w="1094" w:type="pct"/>
            <w:tcBorders>
              <w:top w:val="single" w:sz="8" w:space="0" w:color="auto"/>
            </w:tcBorders>
            <w:vAlign w:val="center"/>
          </w:tcPr>
          <w:p w14:paraId="3A380610"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0.74</w:t>
            </w:r>
          </w:p>
        </w:tc>
      </w:tr>
      <w:tr w:rsidR="00167707" w:rsidRPr="00435924" w14:paraId="42AC66C2" w14:textId="77777777" w:rsidTr="006320DE">
        <w:tc>
          <w:tcPr>
            <w:tcW w:w="625" w:type="pct"/>
            <w:vAlign w:val="center"/>
          </w:tcPr>
          <w:p w14:paraId="3EF5F708"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2</w:t>
            </w:r>
          </w:p>
        </w:tc>
        <w:tc>
          <w:tcPr>
            <w:tcW w:w="1093" w:type="pct"/>
            <w:vAlign w:val="center"/>
          </w:tcPr>
          <w:p w14:paraId="7D12BCCD"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113.52</w:t>
            </w:r>
          </w:p>
        </w:tc>
        <w:tc>
          <w:tcPr>
            <w:tcW w:w="1094" w:type="pct"/>
            <w:vAlign w:val="center"/>
          </w:tcPr>
          <w:p w14:paraId="52E20EF0"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26.86</w:t>
            </w:r>
          </w:p>
        </w:tc>
        <w:tc>
          <w:tcPr>
            <w:tcW w:w="1093" w:type="pct"/>
            <w:vAlign w:val="center"/>
          </w:tcPr>
          <w:p w14:paraId="456400CD"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7.57</w:t>
            </w:r>
          </w:p>
        </w:tc>
        <w:tc>
          <w:tcPr>
            <w:tcW w:w="1094" w:type="pct"/>
            <w:vAlign w:val="center"/>
          </w:tcPr>
          <w:p w14:paraId="287F9CBA"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1.01</w:t>
            </w:r>
          </w:p>
        </w:tc>
      </w:tr>
      <w:tr w:rsidR="00167707" w:rsidRPr="00435924" w14:paraId="35A37C60" w14:textId="77777777" w:rsidTr="006320DE">
        <w:tc>
          <w:tcPr>
            <w:tcW w:w="625" w:type="pct"/>
            <w:vAlign w:val="center"/>
          </w:tcPr>
          <w:p w14:paraId="6AEEFC7C"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3</w:t>
            </w:r>
          </w:p>
        </w:tc>
        <w:tc>
          <w:tcPr>
            <w:tcW w:w="1093" w:type="pct"/>
            <w:vAlign w:val="center"/>
          </w:tcPr>
          <w:p w14:paraId="6D592358"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106.60</w:t>
            </w:r>
          </w:p>
        </w:tc>
        <w:tc>
          <w:tcPr>
            <w:tcW w:w="1094" w:type="pct"/>
            <w:vAlign w:val="center"/>
          </w:tcPr>
          <w:p w14:paraId="0FADE261"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16.83</w:t>
            </w:r>
          </w:p>
        </w:tc>
        <w:tc>
          <w:tcPr>
            <w:tcW w:w="1093" w:type="pct"/>
            <w:vAlign w:val="center"/>
          </w:tcPr>
          <w:p w14:paraId="1CD25D03"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6.39</w:t>
            </w:r>
          </w:p>
        </w:tc>
        <w:tc>
          <w:tcPr>
            <w:tcW w:w="1094" w:type="pct"/>
            <w:vAlign w:val="center"/>
          </w:tcPr>
          <w:p w14:paraId="4D46F14A"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0.33</w:t>
            </w:r>
          </w:p>
        </w:tc>
      </w:tr>
      <w:tr w:rsidR="00167707" w:rsidRPr="00435924" w14:paraId="54981C88" w14:textId="77777777" w:rsidTr="006320DE">
        <w:tc>
          <w:tcPr>
            <w:tcW w:w="625" w:type="pct"/>
            <w:tcBorders>
              <w:bottom w:val="single" w:sz="8" w:space="0" w:color="auto"/>
            </w:tcBorders>
            <w:vAlign w:val="center"/>
          </w:tcPr>
          <w:p w14:paraId="5BE73635" w14:textId="77777777" w:rsidR="00435924" w:rsidRPr="00435924" w:rsidRDefault="00435924" w:rsidP="00435924">
            <w:pPr>
              <w:spacing w:after="160" w:line="259" w:lineRule="auto"/>
              <w:jc w:val="both"/>
              <w:rPr>
                <w:rFonts w:cstheme="minorHAnsi"/>
                <w:sz w:val="24"/>
                <w:szCs w:val="24"/>
                <w:lang w:bidi="en-US"/>
              </w:rPr>
            </w:pPr>
            <w:proofErr w:type="spellStart"/>
            <w:r w:rsidRPr="00435924">
              <w:rPr>
                <w:rFonts w:cstheme="minorHAnsi"/>
                <w:sz w:val="24"/>
                <w:szCs w:val="24"/>
                <w:lang w:bidi="en-US"/>
              </w:rPr>
              <w:t>All</w:t>
            </w:r>
            <w:proofErr w:type="spellEnd"/>
          </w:p>
        </w:tc>
        <w:tc>
          <w:tcPr>
            <w:tcW w:w="1093" w:type="pct"/>
            <w:tcBorders>
              <w:bottom w:val="single" w:sz="8" w:space="0" w:color="auto"/>
            </w:tcBorders>
            <w:vAlign w:val="center"/>
          </w:tcPr>
          <w:p w14:paraId="50176618"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117.63</w:t>
            </w:r>
          </w:p>
        </w:tc>
        <w:tc>
          <w:tcPr>
            <w:tcW w:w="1094" w:type="pct"/>
            <w:tcBorders>
              <w:bottom w:val="single" w:sz="8" w:space="0" w:color="auto"/>
            </w:tcBorders>
            <w:vAlign w:val="center"/>
          </w:tcPr>
          <w:p w14:paraId="2CB49491"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17.61</w:t>
            </w:r>
          </w:p>
        </w:tc>
        <w:tc>
          <w:tcPr>
            <w:tcW w:w="1093" w:type="pct"/>
            <w:tcBorders>
              <w:bottom w:val="single" w:sz="8" w:space="0" w:color="auto"/>
            </w:tcBorders>
            <w:vAlign w:val="center"/>
          </w:tcPr>
          <w:p w14:paraId="26B43D18"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6.39</w:t>
            </w:r>
          </w:p>
        </w:tc>
        <w:tc>
          <w:tcPr>
            <w:tcW w:w="1094" w:type="pct"/>
            <w:tcBorders>
              <w:bottom w:val="single" w:sz="8" w:space="0" w:color="auto"/>
            </w:tcBorders>
            <w:vAlign w:val="center"/>
          </w:tcPr>
          <w:p w14:paraId="6B9880F5" w14:textId="77777777" w:rsidR="00435924" w:rsidRPr="00435924" w:rsidRDefault="00435924" w:rsidP="00435924">
            <w:pPr>
              <w:spacing w:after="160" w:line="259" w:lineRule="auto"/>
              <w:jc w:val="both"/>
              <w:rPr>
                <w:rFonts w:cstheme="minorHAnsi"/>
                <w:sz w:val="24"/>
                <w:szCs w:val="24"/>
                <w:lang w:bidi="en-US"/>
              </w:rPr>
            </w:pPr>
            <w:r w:rsidRPr="00435924">
              <w:rPr>
                <w:rFonts w:cstheme="minorHAnsi"/>
                <w:sz w:val="24"/>
                <w:szCs w:val="24"/>
                <w:lang w:bidi="en-US"/>
              </w:rPr>
              <w:t>0.49</w:t>
            </w:r>
          </w:p>
        </w:tc>
      </w:tr>
    </w:tbl>
    <w:p w14:paraId="6A8B6C0A" w14:textId="77777777" w:rsidR="00435924" w:rsidRPr="00435924" w:rsidRDefault="00435924" w:rsidP="00435924">
      <w:pPr>
        <w:jc w:val="both"/>
        <w:rPr>
          <w:rFonts w:cstheme="minorHAnsi"/>
          <w:i/>
          <w:sz w:val="24"/>
          <w:szCs w:val="24"/>
          <w:lang w:val="en-GB" w:bidi="en-US"/>
        </w:rPr>
      </w:pPr>
    </w:p>
    <w:p w14:paraId="01BCA549" w14:textId="77777777" w:rsidR="00435924" w:rsidRPr="00435924" w:rsidRDefault="00435924" w:rsidP="00435924">
      <w:pPr>
        <w:jc w:val="both"/>
        <w:rPr>
          <w:rFonts w:cstheme="minorHAnsi"/>
          <w:i/>
          <w:sz w:val="24"/>
          <w:szCs w:val="24"/>
          <w:lang w:val="en-GB" w:bidi="en-US"/>
        </w:rPr>
      </w:pPr>
      <w:r w:rsidRPr="00435924">
        <w:rPr>
          <w:rFonts w:cstheme="minorHAnsi"/>
          <w:i/>
          <w:sz w:val="24"/>
          <w:szCs w:val="24"/>
          <w:lang w:val="en-US"/>
        </w:rPr>
        <w:drawing>
          <wp:inline distT="0" distB="0" distL="0" distR="0" wp14:anchorId="0C76F673" wp14:editId="4AD95BB7">
            <wp:extent cx="5033658" cy="3747753"/>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2799" cy="3762004"/>
                    </a:xfrm>
                    <a:prstGeom prst="rect">
                      <a:avLst/>
                    </a:prstGeom>
                    <a:noFill/>
                  </pic:spPr>
                </pic:pic>
              </a:graphicData>
            </a:graphic>
          </wp:inline>
        </w:drawing>
      </w:r>
    </w:p>
    <w:p w14:paraId="3D1D9957" w14:textId="77777777" w:rsidR="00435924" w:rsidRPr="00435924" w:rsidRDefault="00435924" w:rsidP="00435924">
      <w:pPr>
        <w:jc w:val="both"/>
        <w:rPr>
          <w:rFonts w:cstheme="minorHAnsi"/>
          <w:sz w:val="24"/>
          <w:szCs w:val="24"/>
          <w:lang w:val="en-GB" w:bidi="en-US"/>
        </w:rPr>
      </w:pPr>
      <w:r w:rsidRPr="00435924">
        <w:rPr>
          <w:rFonts w:cstheme="minorHAnsi"/>
          <w:b/>
          <w:sz w:val="24"/>
          <w:szCs w:val="24"/>
          <w:lang w:val="en-GB" w:bidi="en-US"/>
        </w:rPr>
        <w:t xml:space="preserve">Figure </w:t>
      </w:r>
      <w:r w:rsidRPr="00435924">
        <w:rPr>
          <w:rFonts w:cstheme="minorHAnsi"/>
          <w:b/>
          <w:sz w:val="24"/>
          <w:szCs w:val="24"/>
          <w:lang w:val="en-GB" w:bidi="en-US"/>
        </w:rPr>
        <w:fldChar w:fldCharType="begin"/>
      </w:r>
      <w:r w:rsidRPr="00435924">
        <w:rPr>
          <w:rFonts w:cstheme="minorHAnsi"/>
          <w:b/>
          <w:sz w:val="24"/>
          <w:szCs w:val="24"/>
          <w:lang w:val="en-GB" w:bidi="en-US"/>
        </w:rPr>
        <w:instrText xml:space="preserve"> SEQ Figure \* ARABIC </w:instrText>
      </w:r>
      <w:r w:rsidRPr="00435924">
        <w:rPr>
          <w:rFonts w:cstheme="minorHAnsi"/>
          <w:b/>
          <w:sz w:val="24"/>
          <w:szCs w:val="24"/>
          <w:lang w:val="en-GB" w:bidi="en-US"/>
        </w:rPr>
        <w:fldChar w:fldCharType="separate"/>
      </w:r>
      <w:r w:rsidRPr="00435924">
        <w:rPr>
          <w:rFonts w:cstheme="minorHAnsi"/>
          <w:b/>
          <w:sz w:val="24"/>
          <w:szCs w:val="24"/>
          <w:lang w:val="en-GB" w:bidi="en-US"/>
        </w:rPr>
        <w:t>5</w:t>
      </w:r>
      <w:r w:rsidRPr="00435924">
        <w:rPr>
          <w:rFonts w:cstheme="minorHAnsi"/>
          <w:sz w:val="24"/>
          <w:szCs w:val="24"/>
          <w:lang w:val="en-GB"/>
        </w:rPr>
        <w:fldChar w:fldCharType="end"/>
      </w:r>
      <w:r w:rsidRPr="00435924">
        <w:rPr>
          <w:rFonts w:cstheme="minorHAnsi"/>
          <w:b/>
          <w:sz w:val="24"/>
          <w:szCs w:val="24"/>
          <w:lang w:val="en-GB" w:bidi="en-US"/>
        </w:rPr>
        <w:t>.</w:t>
      </w:r>
      <w:r w:rsidRPr="00435924">
        <w:rPr>
          <w:rFonts w:cstheme="minorHAnsi"/>
          <w:sz w:val="24"/>
          <w:szCs w:val="24"/>
          <w:lang w:val="en-GB" w:bidi="en-US"/>
        </w:rPr>
        <w:t xml:space="preserve"> Increasing load </w:t>
      </w:r>
      <w:r w:rsidRPr="00435924">
        <w:rPr>
          <w:rFonts w:cstheme="minorHAnsi"/>
          <w:i/>
          <w:sz w:val="24"/>
          <w:szCs w:val="24"/>
          <w:lang w:val="en-GB" w:bidi="en-US"/>
        </w:rPr>
        <w:t>Vs.</w:t>
      </w:r>
      <w:r w:rsidRPr="00435924">
        <w:rPr>
          <w:rFonts w:cstheme="minorHAnsi"/>
          <w:sz w:val="24"/>
          <w:szCs w:val="24"/>
          <w:lang w:val="en-GB" w:bidi="en-US"/>
        </w:rPr>
        <w:t xml:space="preserve"> change in resistance in function of pressure</w:t>
      </w:r>
    </w:p>
    <w:p w14:paraId="339084D0" w14:textId="77777777" w:rsidR="00435924" w:rsidRPr="00435924" w:rsidRDefault="00435924" w:rsidP="00435924">
      <w:pPr>
        <w:jc w:val="both"/>
        <w:rPr>
          <w:rFonts w:cstheme="minorHAnsi"/>
          <w:i/>
          <w:sz w:val="24"/>
          <w:szCs w:val="24"/>
          <w:lang w:val="en-GB" w:bidi="en-US"/>
        </w:rPr>
      </w:pPr>
      <w:r w:rsidRPr="00435924">
        <w:rPr>
          <w:rFonts w:cstheme="minorHAnsi"/>
          <w:i/>
          <w:sz w:val="24"/>
          <w:szCs w:val="24"/>
          <w:lang w:val="en-GB" w:bidi="en-US"/>
        </w:rPr>
        <w:t xml:space="preserve">3.2. </w:t>
      </w:r>
      <w:proofErr w:type="spellStart"/>
      <w:r w:rsidRPr="00435924">
        <w:rPr>
          <w:rFonts w:cstheme="minorHAnsi"/>
          <w:i/>
          <w:sz w:val="24"/>
          <w:szCs w:val="24"/>
          <w:lang w:val="en-GB" w:bidi="en-US"/>
        </w:rPr>
        <w:t>Hystersis</w:t>
      </w:r>
      <w:proofErr w:type="spellEnd"/>
    </w:p>
    <w:p w14:paraId="4A43E0C0"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 xml:space="preserve">During the hysteresis test, sensor one of each board is exposed to a loading and unloading cycle. First, the force is increased from 0 to 125 N with a compression rate of 3 N/s. Afterward, the force is decreased again from 125 to 0 N with a negative compression rate of -3 N/s. The change of resistance in function of the applied pressure is illustrated in Figure 6, along with the combined hysteresis data of sensor one for all boards combined. </w:t>
      </w:r>
    </w:p>
    <w:p w14:paraId="291200A4" w14:textId="77777777" w:rsidR="00435924" w:rsidRPr="00435924" w:rsidRDefault="00435924" w:rsidP="00435924">
      <w:pPr>
        <w:jc w:val="both"/>
        <w:rPr>
          <w:rFonts w:cstheme="minorHAnsi"/>
          <w:sz w:val="24"/>
          <w:szCs w:val="24"/>
          <w:lang w:val="en-GB" w:bidi="en-US"/>
        </w:rPr>
      </w:pPr>
    </w:p>
    <w:p w14:paraId="32AF53B8"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US"/>
        </w:rPr>
        <mc:AlternateContent>
          <mc:Choice Requires="wpg">
            <w:drawing>
              <wp:inline distT="0" distB="0" distL="0" distR="0" wp14:anchorId="0FA04F54" wp14:editId="141006CF">
                <wp:extent cx="4259126" cy="1649186"/>
                <wp:effectExtent l="0" t="0" r="8255" b="27305"/>
                <wp:docPr id="120" name="Groep 120"/>
                <wp:cNvGraphicFramePr/>
                <a:graphic xmlns:a="http://schemas.openxmlformats.org/drawingml/2006/main">
                  <a:graphicData uri="http://schemas.microsoft.com/office/word/2010/wordprocessingGroup">
                    <wpg:wgp>
                      <wpg:cNvGrpSpPr/>
                      <wpg:grpSpPr>
                        <a:xfrm>
                          <a:off x="0" y="0"/>
                          <a:ext cx="4259126" cy="1649186"/>
                          <a:chOff x="0" y="0"/>
                          <a:chExt cx="5837630" cy="2141220"/>
                        </a:xfrm>
                      </wpg:grpSpPr>
                      <wpg:grpSp>
                        <wpg:cNvPr id="623" name="Groep 623"/>
                        <wpg:cNvGrpSpPr/>
                        <wpg:grpSpPr>
                          <a:xfrm>
                            <a:off x="83820" y="76200"/>
                            <a:ext cx="5753810" cy="1979930"/>
                            <a:chOff x="36119" y="-1"/>
                            <a:chExt cx="5753811" cy="1980000"/>
                          </a:xfrm>
                        </wpg:grpSpPr>
                        <pic:pic xmlns:pic="http://schemas.openxmlformats.org/drawingml/2006/picture">
                          <pic:nvPicPr>
                            <pic:cNvPr id="617" name="Afbeelding 617"/>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6119" y="-1"/>
                              <a:ext cx="2862300" cy="1980000"/>
                            </a:xfrm>
                            <a:prstGeom prst="rect">
                              <a:avLst/>
                            </a:prstGeom>
                            <a:noFill/>
                            <a:ln>
                              <a:noFill/>
                            </a:ln>
                          </pic:spPr>
                        </pic:pic>
                        <pic:pic xmlns:pic="http://schemas.openxmlformats.org/drawingml/2006/picture">
                          <pic:nvPicPr>
                            <pic:cNvPr id="622" name="Afbeelding 622"/>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927985" y="0"/>
                              <a:ext cx="2861945" cy="1979930"/>
                            </a:xfrm>
                            <a:prstGeom prst="rect">
                              <a:avLst/>
                            </a:prstGeom>
                            <a:noFill/>
                            <a:ln>
                              <a:noFill/>
                            </a:ln>
                          </pic:spPr>
                        </pic:pic>
                      </wpg:grpSp>
                      <wps:wsp>
                        <wps:cNvPr id="119" name="Rechthoek 119"/>
                        <wps:cNvSpPr/>
                        <wps:spPr>
                          <a:xfrm>
                            <a:off x="0" y="0"/>
                            <a:ext cx="5760720" cy="2141220"/>
                          </a:xfrm>
                          <a:prstGeom prst="rect">
                            <a:avLst/>
                          </a:prstGeom>
                          <a:noFill/>
                          <a:ln w="3175">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C1F3FD" id="Groep 120" o:spid="_x0000_s1026" style="width:335.35pt;height:129.85pt;mso-position-horizontal-relative:char;mso-position-vertical-relative:line" coordsize="58376,2141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">
                <v:group id="Groep 623" o:spid="_x0000_s1027" style="position:absolute;left:838;top:762;width:57538;height:19799" coordorigin="361" coordsize="57538,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">
                  <v:shape id="Afbeelding 617" o:spid="_x0000_s1028" type="#_x0000_t75" style="position:absolute;left:361;width:28623;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">
                    <v:imagedata r:id="rId38" o:title=""/>
                  </v:shape>
                  <v:shape id="Afbeelding 622" o:spid="_x0000_s1029" type="#_x0000_t75" style="position:absolute;left:29279;width:28620;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">
                    <v:imagedata r:id="rId39" o:title=""/>
                  </v:shape>
                </v:group>
                <v:rect id="Rechthoek 119" o:spid="_x0000_s1030" style="position:absolute;width:57607;height:21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" filled="f" strokecolor="#375623 [1609]" strokeweight=".25pt"/>
                <w10:anchorlock/>
              </v:group>
            </w:pict>
          </mc:Fallback>
        </mc:AlternateContent>
      </w:r>
    </w:p>
    <w:p w14:paraId="0B2B7FE8" w14:textId="77777777" w:rsidR="00435924" w:rsidRPr="00435924" w:rsidRDefault="00435924" w:rsidP="00435924">
      <w:pPr>
        <w:jc w:val="both"/>
        <w:rPr>
          <w:rFonts w:cstheme="minorHAnsi"/>
          <w:sz w:val="24"/>
          <w:szCs w:val="24"/>
          <w:lang w:val="en-GB" w:bidi="en-US"/>
        </w:rPr>
      </w:pPr>
      <w:r w:rsidRPr="00435924">
        <w:rPr>
          <w:rFonts w:cstheme="minorHAnsi"/>
          <w:b/>
          <w:sz w:val="24"/>
          <w:szCs w:val="24"/>
          <w:lang w:val="en-GB" w:bidi="en-US"/>
        </w:rPr>
        <w:t xml:space="preserve">Figure </w:t>
      </w:r>
      <w:r w:rsidRPr="00435924">
        <w:rPr>
          <w:rFonts w:cstheme="minorHAnsi"/>
          <w:b/>
          <w:sz w:val="24"/>
          <w:szCs w:val="24"/>
          <w:lang w:val="en-GB" w:bidi="en-US"/>
        </w:rPr>
        <w:fldChar w:fldCharType="begin"/>
      </w:r>
      <w:r w:rsidRPr="00435924">
        <w:rPr>
          <w:rFonts w:cstheme="minorHAnsi"/>
          <w:b/>
          <w:sz w:val="24"/>
          <w:szCs w:val="24"/>
          <w:lang w:val="en-GB" w:bidi="en-US"/>
        </w:rPr>
        <w:instrText xml:space="preserve"> SEQ Figure \* ARABIC </w:instrText>
      </w:r>
      <w:r w:rsidRPr="00435924">
        <w:rPr>
          <w:rFonts w:cstheme="minorHAnsi"/>
          <w:b/>
          <w:sz w:val="24"/>
          <w:szCs w:val="24"/>
          <w:lang w:val="en-GB" w:bidi="en-US"/>
        </w:rPr>
        <w:fldChar w:fldCharType="separate"/>
      </w:r>
      <w:r w:rsidRPr="00435924">
        <w:rPr>
          <w:rFonts w:cstheme="minorHAnsi"/>
          <w:b/>
          <w:sz w:val="24"/>
          <w:szCs w:val="24"/>
          <w:lang w:val="en-GB" w:bidi="en-US"/>
        </w:rPr>
        <w:t>6</w:t>
      </w:r>
      <w:r w:rsidRPr="00435924">
        <w:rPr>
          <w:rFonts w:cstheme="minorHAnsi"/>
          <w:sz w:val="24"/>
          <w:szCs w:val="24"/>
          <w:lang w:val="en-GB"/>
        </w:rPr>
        <w:fldChar w:fldCharType="end"/>
      </w:r>
      <w:r w:rsidRPr="00435924">
        <w:rPr>
          <w:rFonts w:cstheme="minorHAnsi"/>
          <w:b/>
          <w:sz w:val="24"/>
          <w:szCs w:val="24"/>
          <w:lang w:val="en-GB" w:bidi="en-US"/>
        </w:rPr>
        <w:t>.</w:t>
      </w:r>
      <w:r w:rsidRPr="00435924">
        <w:rPr>
          <w:rFonts w:cstheme="minorHAnsi"/>
          <w:sz w:val="24"/>
          <w:szCs w:val="24"/>
          <w:lang w:val="en-GB" w:bidi="en-US"/>
        </w:rPr>
        <w:t xml:space="preserve"> Hysteresis </w:t>
      </w:r>
      <w:r w:rsidRPr="00435924">
        <w:rPr>
          <w:rFonts w:cstheme="minorHAnsi"/>
          <w:i/>
          <w:sz w:val="24"/>
          <w:szCs w:val="24"/>
          <w:lang w:val="en-GB" w:bidi="en-US"/>
        </w:rPr>
        <w:t>Vs.</w:t>
      </w:r>
      <w:r w:rsidRPr="00435924">
        <w:rPr>
          <w:rFonts w:cstheme="minorHAnsi"/>
          <w:sz w:val="24"/>
          <w:szCs w:val="24"/>
          <w:lang w:val="en-GB" w:bidi="en-US"/>
        </w:rPr>
        <w:t xml:space="preserve"> change in resistance in function of pressure</w:t>
      </w:r>
    </w:p>
    <w:p w14:paraId="1ED69464" w14:textId="77777777" w:rsidR="00435924" w:rsidRPr="00435924" w:rsidRDefault="00435924" w:rsidP="00435924">
      <w:pPr>
        <w:jc w:val="both"/>
        <w:rPr>
          <w:rFonts w:cstheme="minorHAnsi"/>
          <w:i/>
          <w:sz w:val="24"/>
          <w:szCs w:val="24"/>
          <w:lang w:val="en-GB" w:bidi="en-US"/>
        </w:rPr>
      </w:pPr>
      <w:r w:rsidRPr="00435924">
        <w:rPr>
          <w:rFonts w:cstheme="minorHAnsi"/>
          <w:i/>
          <w:sz w:val="24"/>
          <w:szCs w:val="24"/>
          <w:lang w:val="en-GB" w:bidi="en-US"/>
        </w:rPr>
        <w:t>4.3. Time Drift Testing</w:t>
      </w:r>
    </w:p>
    <w:p w14:paraId="29078125"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During the time drift test, sensor one of each board is exposed to a force that increases from 0 to 125 N with a compression rate of 3 N/s. Afterward, the force is kept constant at 125 N over a period of 600 s. The change of resistance in function of time is illustrated in Figure 7, along with the combined time drift data of sensor one for all boards combined. No longer time duration was needed due to the demand of our application.</w:t>
      </w:r>
    </w:p>
    <w:p w14:paraId="1FF2207D" w14:textId="77777777" w:rsidR="00435924" w:rsidRPr="00435924" w:rsidRDefault="00435924" w:rsidP="00435924">
      <w:pPr>
        <w:jc w:val="both"/>
        <w:rPr>
          <w:rFonts w:cstheme="minorHAnsi"/>
          <w:sz w:val="24"/>
          <w:szCs w:val="24"/>
          <w:lang w:val="en-GB" w:bidi="en-US"/>
        </w:rPr>
      </w:pPr>
    </w:p>
    <w:p w14:paraId="26D53028" w14:textId="77777777" w:rsidR="00435924" w:rsidRPr="00435924" w:rsidRDefault="00435924" w:rsidP="00435924">
      <w:pPr>
        <w:jc w:val="both"/>
        <w:rPr>
          <w:rFonts w:cstheme="minorHAnsi"/>
          <w:sz w:val="24"/>
          <w:szCs w:val="24"/>
          <w:lang w:val="en-GB" w:bidi="en-US"/>
        </w:rPr>
      </w:pPr>
      <w:r w:rsidRPr="00435924">
        <w:rPr>
          <w:rFonts w:cstheme="minorHAnsi"/>
          <w:b/>
          <w:bCs/>
          <w:sz w:val="24"/>
          <w:szCs w:val="24"/>
          <w:u w:val="single"/>
          <w:lang w:val="en-US"/>
        </w:rPr>
        <mc:AlternateContent>
          <mc:Choice Requires="wpg">
            <w:drawing>
              <wp:inline distT="0" distB="0" distL="0" distR="0" wp14:anchorId="45E1FD01" wp14:editId="09B3E5FC">
                <wp:extent cx="4207329" cy="1866900"/>
                <wp:effectExtent l="0" t="0" r="22225" b="19050"/>
                <wp:docPr id="132" name="Groep 132"/>
                <wp:cNvGraphicFramePr/>
                <a:graphic xmlns:a="http://schemas.openxmlformats.org/drawingml/2006/main">
                  <a:graphicData uri="http://schemas.microsoft.com/office/word/2010/wordprocessingGroup">
                    <wpg:wgp>
                      <wpg:cNvGrpSpPr/>
                      <wpg:grpSpPr>
                        <a:xfrm>
                          <a:off x="0" y="0"/>
                          <a:ext cx="4207329" cy="1866900"/>
                          <a:chOff x="0" y="0"/>
                          <a:chExt cx="5760646" cy="2141220"/>
                        </a:xfrm>
                      </wpg:grpSpPr>
                      <wpg:grpSp>
                        <wpg:cNvPr id="621" name="Groep 621"/>
                        <wpg:cNvGrpSpPr/>
                        <wpg:grpSpPr>
                          <a:xfrm>
                            <a:off x="53340" y="160020"/>
                            <a:ext cx="5662930" cy="1907540"/>
                            <a:chOff x="90516" y="0"/>
                            <a:chExt cx="5663074" cy="1908000"/>
                          </a:xfrm>
                        </wpg:grpSpPr>
                        <pic:pic xmlns:pic="http://schemas.openxmlformats.org/drawingml/2006/picture">
                          <pic:nvPicPr>
                            <pic:cNvPr id="612" name="Afbeelding 612"/>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995006" y="0"/>
                              <a:ext cx="2758584" cy="1908000"/>
                            </a:xfrm>
                            <a:prstGeom prst="rect">
                              <a:avLst/>
                            </a:prstGeom>
                            <a:noFill/>
                            <a:ln>
                              <a:noFill/>
                            </a:ln>
                          </pic:spPr>
                        </pic:pic>
                        <pic:pic xmlns:pic="http://schemas.openxmlformats.org/drawingml/2006/picture">
                          <pic:nvPicPr>
                            <pic:cNvPr id="616" name="Afbeelding 616"/>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90516" y="0"/>
                              <a:ext cx="2757972" cy="1908000"/>
                            </a:xfrm>
                            <a:prstGeom prst="rect">
                              <a:avLst/>
                            </a:prstGeom>
                            <a:noFill/>
                            <a:ln>
                              <a:noFill/>
                            </a:ln>
                          </pic:spPr>
                        </pic:pic>
                      </wpg:grpSp>
                      <wps:wsp>
                        <wps:cNvPr id="121" name="Rechthoek 121"/>
                        <wps:cNvSpPr/>
                        <wps:spPr>
                          <a:xfrm>
                            <a:off x="0" y="0"/>
                            <a:ext cx="5760646" cy="2141220"/>
                          </a:xfrm>
                          <a:prstGeom prst="rect">
                            <a:avLst/>
                          </a:prstGeom>
                          <a:noFill/>
                          <a:ln w="3175">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4A5A457" id="Groep 132" o:spid="_x0000_s1026" style="width:331.3pt;height:147pt;mso-position-horizontal-relative:char;mso-position-vertical-relative:line" coordsize="57606,2141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">
                <v:group id="Groep 621" o:spid="_x0000_s1027" style="position:absolute;left:533;top:1600;width:56629;height:19075" coordorigin="905" coordsize="56630,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">
                  <v:shape id="Afbeelding 612" o:spid="_x0000_s1028" type="#_x0000_t75" style="position:absolute;left:29950;width:27585;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">
                    <v:imagedata r:id="rId42" o:title=""/>
                  </v:shape>
                  <v:shape id="Afbeelding 616" o:spid="_x0000_s1029" type="#_x0000_t75" style="position:absolute;left:905;width:27579;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">
                    <v:imagedata r:id="rId43" o:title=""/>
                  </v:shape>
                </v:group>
                <v:rect id="Rechthoek 121" o:spid="_x0000_s1030" style="position:absolute;width:57606;height:21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" filled="f" strokecolor="#375623 [1609]" strokeweight=".25pt"/>
                <w10:anchorlock/>
              </v:group>
            </w:pict>
          </mc:Fallback>
        </mc:AlternateContent>
      </w:r>
    </w:p>
    <w:p w14:paraId="5BA532B7" w14:textId="77777777" w:rsidR="00435924" w:rsidRPr="00435924" w:rsidRDefault="00435924" w:rsidP="00435924">
      <w:pPr>
        <w:jc w:val="both"/>
        <w:rPr>
          <w:rFonts w:cstheme="minorHAnsi"/>
          <w:sz w:val="24"/>
          <w:szCs w:val="24"/>
          <w:lang w:val="en-GB" w:bidi="en-US"/>
        </w:rPr>
      </w:pPr>
      <w:r w:rsidRPr="00435924">
        <w:rPr>
          <w:rFonts w:cstheme="minorHAnsi"/>
          <w:b/>
          <w:sz w:val="24"/>
          <w:szCs w:val="24"/>
          <w:lang w:val="en-GB" w:bidi="en-US"/>
        </w:rPr>
        <w:t xml:space="preserve">Figure </w:t>
      </w:r>
      <w:r w:rsidRPr="00435924">
        <w:rPr>
          <w:rFonts w:cstheme="minorHAnsi"/>
          <w:b/>
          <w:sz w:val="24"/>
          <w:szCs w:val="24"/>
          <w:lang w:val="en-GB" w:bidi="en-US"/>
        </w:rPr>
        <w:fldChar w:fldCharType="begin"/>
      </w:r>
      <w:r w:rsidRPr="00435924">
        <w:rPr>
          <w:rFonts w:cstheme="minorHAnsi"/>
          <w:b/>
          <w:sz w:val="24"/>
          <w:szCs w:val="24"/>
          <w:lang w:val="en-GB" w:bidi="en-US"/>
        </w:rPr>
        <w:instrText xml:space="preserve"> SEQ Figure \* ARABIC </w:instrText>
      </w:r>
      <w:r w:rsidRPr="00435924">
        <w:rPr>
          <w:rFonts w:cstheme="minorHAnsi"/>
          <w:b/>
          <w:sz w:val="24"/>
          <w:szCs w:val="24"/>
          <w:lang w:val="en-GB" w:bidi="en-US"/>
        </w:rPr>
        <w:fldChar w:fldCharType="separate"/>
      </w:r>
      <w:r w:rsidRPr="00435924">
        <w:rPr>
          <w:rFonts w:cstheme="minorHAnsi"/>
          <w:b/>
          <w:sz w:val="24"/>
          <w:szCs w:val="24"/>
          <w:lang w:val="en-GB" w:bidi="en-US"/>
        </w:rPr>
        <w:t>7</w:t>
      </w:r>
      <w:r w:rsidRPr="00435924">
        <w:rPr>
          <w:rFonts w:cstheme="minorHAnsi"/>
          <w:sz w:val="24"/>
          <w:szCs w:val="24"/>
          <w:lang w:val="en-GB"/>
        </w:rPr>
        <w:fldChar w:fldCharType="end"/>
      </w:r>
      <w:r w:rsidRPr="00435924">
        <w:rPr>
          <w:rFonts w:cstheme="minorHAnsi"/>
          <w:b/>
          <w:sz w:val="24"/>
          <w:szCs w:val="24"/>
          <w:lang w:val="en-GB" w:bidi="en-US"/>
        </w:rPr>
        <w:t>.</w:t>
      </w:r>
      <w:r w:rsidRPr="00435924">
        <w:rPr>
          <w:rFonts w:cstheme="minorHAnsi"/>
          <w:sz w:val="24"/>
          <w:szCs w:val="24"/>
          <w:lang w:val="en-GB" w:bidi="en-US"/>
        </w:rPr>
        <w:t xml:space="preserve"> Time drift </w:t>
      </w:r>
      <w:r w:rsidRPr="00435924">
        <w:rPr>
          <w:rFonts w:cstheme="minorHAnsi"/>
          <w:i/>
          <w:sz w:val="24"/>
          <w:szCs w:val="24"/>
          <w:lang w:val="en-GB" w:bidi="en-US"/>
        </w:rPr>
        <w:t>Vs.</w:t>
      </w:r>
      <w:r w:rsidRPr="00435924">
        <w:rPr>
          <w:rFonts w:cstheme="minorHAnsi"/>
          <w:sz w:val="24"/>
          <w:szCs w:val="24"/>
          <w:lang w:val="en-GB" w:bidi="en-US"/>
        </w:rPr>
        <w:t xml:space="preserve"> change in resistance at 125N in function of time</w:t>
      </w:r>
    </w:p>
    <w:p w14:paraId="6B977B8E" w14:textId="77777777" w:rsidR="00435924" w:rsidRPr="00435924" w:rsidRDefault="00435924" w:rsidP="00435924">
      <w:pPr>
        <w:jc w:val="both"/>
        <w:rPr>
          <w:rFonts w:cstheme="minorHAnsi"/>
          <w:i/>
          <w:sz w:val="24"/>
          <w:szCs w:val="24"/>
          <w:lang w:val="en-GB" w:bidi="en-US"/>
        </w:rPr>
      </w:pPr>
      <w:r w:rsidRPr="00435924">
        <w:rPr>
          <w:rFonts w:cstheme="minorHAnsi"/>
          <w:i/>
          <w:sz w:val="24"/>
          <w:szCs w:val="24"/>
          <w:lang w:val="en-GB" w:bidi="en-US"/>
        </w:rPr>
        <w:t>3.4 Cyclic Forces</w:t>
      </w:r>
    </w:p>
    <w:p w14:paraId="2D6BF810"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During the cyclic force test, sensor one of each board is exposed to 50 loading and unloading cycles where the load increases and decreases between 0 and 125 N at a compression rate of 10N/s. The change of resistance in function of the number of cycles is illustrated in Figure 8.</w:t>
      </w:r>
    </w:p>
    <w:p w14:paraId="221852DC" w14:textId="77777777" w:rsidR="00435924" w:rsidRPr="00435924" w:rsidRDefault="00435924" w:rsidP="00435924">
      <w:pPr>
        <w:jc w:val="both"/>
        <w:rPr>
          <w:rFonts w:cstheme="minorHAnsi"/>
          <w:sz w:val="24"/>
          <w:szCs w:val="24"/>
          <w:lang w:val="en-GB" w:bidi="en-US"/>
        </w:rPr>
      </w:pPr>
    </w:p>
    <w:p w14:paraId="1A2F7B9F"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US"/>
        </w:rPr>
        <mc:AlternateContent>
          <mc:Choice Requires="wpg">
            <w:drawing>
              <wp:inline distT="0" distB="0" distL="0" distR="0" wp14:anchorId="558AA71F" wp14:editId="433A4167">
                <wp:extent cx="4430486" cy="1768929"/>
                <wp:effectExtent l="0" t="0" r="8255" b="22225"/>
                <wp:docPr id="153" name="Groep 153"/>
                <wp:cNvGraphicFramePr/>
                <a:graphic xmlns:a="http://schemas.openxmlformats.org/drawingml/2006/main">
                  <a:graphicData uri="http://schemas.microsoft.com/office/word/2010/wordprocessingGroup">
                    <wpg:wgp>
                      <wpg:cNvGrpSpPr/>
                      <wpg:grpSpPr>
                        <a:xfrm>
                          <a:off x="0" y="0"/>
                          <a:ext cx="4430486" cy="1768929"/>
                          <a:chOff x="0" y="0"/>
                          <a:chExt cx="5832475" cy="2141220"/>
                        </a:xfrm>
                      </wpg:grpSpPr>
                      <wpg:grpSp>
                        <wpg:cNvPr id="597" name="Groep 597"/>
                        <wpg:cNvGrpSpPr/>
                        <wpg:grpSpPr>
                          <a:xfrm>
                            <a:off x="91440" y="121920"/>
                            <a:ext cx="5741035" cy="1979930"/>
                            <a:chOff x="0" y="0"/>
                            <a:chExt cx="5741035" cy="1979930"/>
                          </a:xfrm>
                        </wpg:grpSpPr>
                        <pic:pic xmlns:pic="http://schemas.openxmlformats.org/drawingml/2006/picture">
                          <pic:nvPicPr>
                            <pic:cNvPr id="375" name="Afbeelding 375"/>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1945" cy="1979930"/>
                            </a:xfrm>
                            <a:prstGeom prst="rect">
                              <a:avLst/>
                            </a:prstGeom>
                            <a:noFill/>
                            <a:ln>
                              <a:noFill/>
                            </a:ln>
                          </pic:spPr>
                        </pic:pic>
                        <pic:pic xmlns:pic="http://schemas.openxmlformats.org/drawingml/2006/picture">
                          <pic:nvPicPr>
                            <pic:cNvPr id="563" name="Afbeelding 563"/>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2879090" y="0"/>
                              <a:ext cx="2861945" cy="1979930"/>
                            </a:xfrm>
                            <a:prstGeom prst="rect">
                              <a:avLst/>
                            </a:prstGeom>
                            <a:noFill/>
                            <a:ln>
                              <a:noFill/>
                            </a:ln>
                          </pic:spPr>
                        </pic:pic>
                      </wpg:grpSp>
                      <wps:wsp>
                        <wps:cNvPr id="142" name="Rechthoek 142"/>
                        <wps:cNvSpPr/>
                        <wps:spPr>
                          <a:xfrm>
                            <a:off x="0" y="0"/>
                            <a:ext cx="5760646" cy="2141220"/>
                          </a:xfrm>
                          <a:prstGeom prst="rect">
                            <a:avLst/>
                          </a:prstGeom>
                          <a:noFill/>
                          <a:ln w="3175">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F7E6BE" id="Groep 153" o:spid="_x0000_s1026" style="width:348.85pt;height:139.3pt;mso-position-horizontal-relative:char;mso-position-vertical-relative:line" coordsize="58324,2141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">
                <v:group id="Groep 597" o:spid="_x0000_s1027" style="position:absolute;left:914;top:1219;width:57410;height:19799" coordsize="57410,19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Afbeelding 375" o:spid="_x0000_s1028" type="#_x0000_t75" style="position:absolute;width:28619;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">
                    <v:imagedata r:id="rId46" o:title=""/>
                  </v:shape>
                  <v:shape id="Afbeelding 563" o:spid="_x0000_s1029" type="#_x0000_t75" style="position:absolute;left:28790;width:28620;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">
                    <v:imagedata r:id="rId47" o:title=""/>
                  </v:shape>
                </v:group>
                <v:rect id="Rechthoek 142" o:spid="_x0000_s1030" style="position:absolute;width:57606;height:21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" filled="f" strokecolor="#375623 [1609]" strokeweight=".25pt"/>
                <w10:anchorlock/>
              </v:group>
            </w:pict>
          </mc:Fallback>
        </mc:AlternateContent>
      </w:r>
    </w:p>
    <w:p w14:paraId="2AA630FE" w14:textId="77777777" w:rsidR="00435924" w:rsidRPr="00435924" w:rsidRDefault="00435924" w:rsidP="00435924">
      <w:pPr>
        <w:jc w:val="both"/>
        <w:rPr>
          <w:rFonts w:cstheme="minorHAnsi"/>
          <w:sz w:val="24"/>
          <w:szCs w:val="24"/>
          <w:lang w:val="en-GB" w:bidi="en-US"/>
        </w:rPr>
      </w:pPr>
      <w:r w:rsidRPr="00435924">
        <w:rPr>
          <w:rFonts w:cstheme="minorHAnsi"/>
          <w:b/>
          <w:sz w:val="24"/>
          <w:szCs w:val="24"/>
          <w:lang w:val="en-GB" w:bidi="en-US"/>
        </w:rPr>
        <w:t xml:space="preserve">Figure </w:t>
      </w:r>
      <w:r w:rsidRPr="00435924">
        <w:rPr>
          <w:rFonts w:cstheme="minorHAnsi"/>
          <w:b/>
          <w:sz w:val="24"/>
          <w:szCs w:val="24"/>
          <w:lang w:val="en-GB" w:bidi="en-US"/>
        </w:rPr>
        <w:fldChar w:fldCharType="begin"/>
      </w:r>
      <w:r w:rsidRPr="00435924">
        <w:rPr>
          <w:rFonts w:cstheme="minorHAnsi"/>
          <w:b/>
          <w:sz w:val="24"/>
          <w:szCs w:val="24"/>
          <w:lang w:val="en-GB" w:bidi="en-US"/>
        </w:rPr>
        <w:instrText xml:space="preserve"> SEQ Figure \* ARABIC </w:instrText>
      </w:r>
      <w:r w:rsidRPr="00435924">
        <w:rPr>
          <w:rFonts w:cstheme="minorHAnsi"/>
          <w:b/>
          <w:sz w:val="24"/>
          <w:szCs w:val="24"/>
          <w:lang w:val="en-GB" w:bidi="en-US"/>
        </w:rPr>
        <w:fldChar w:fldCharType="separate"/>
      </w:r>
      <w:r w:rsidRPr="00435924">
        <w:rPr>
          <w:rFonts w:cstheme="minorHAnsi"/>
          <w:b/>
          <w:sz w:val="24"/>
          <w:szCs w:val="24"/>
          <w:lang w:val="en-GB" w:bidi="en-US"/>
        </w:rPr>
        <w:t>8</w:t>
      </w:r>
      <w:r w:rsidRPr="00435924">
        <w:rPr>
          <w:rFonts w:cstheme="minorHAnsi"/>
          <w:sz w:val="24"/>
          <w:szCs w:val="24"/>
          <w:lang w:val="en-GB"/>
        </w:rPr>
        <w:fldChar w:fldCharType="end"/>
      </w:r>
      <w:r w:rsidRPr="00435924">
        <w:rPr>
          <w:rFonts w:cstheme="minorHAnsi"/>
          <w:b/>
          <w:sz w:val="24"/>
          <w:szCs w:val="24"/>
          <w:lang w:val="en-GB" w:bidi="en-US"/>
        </w:rPr>
        <w:t>.</w:t>
      </w:r>
      <w:r w:rsidRPr="00435924">
        <w:rPr>
          <w:rFonts w:cstheme="minorHAnsi"/>
          <w:sz w:val="24"/>
          <w:szCs w:val="24"/>
          <w:lang w:val="en-GB" w:bidi="en-US"/>
        </w:rPr>
        <w:t xml:space="preserve"> Cyclic force</w:t>
      </w:r>
      <w:r w:rsidRPr="00435924">
        <w:rPr>
          <w:rFonts w:cstheme="minorHAnsi"/>
          <w:i/>
          <w:sz w:val="24"/>
          <w:szCs w:val="24"/>
          <w:lang w:val="en-GB" w:bidi="en-US"/>
        </w:rPr>
        <w:t xml:space="preserve"> Vs.</w:t>
      </w:r>
      <w:r w:rsidRPr="00435924">
        <w:rPr>
          <w:rFonts w:cstheme="minorHAnsi"/>
          <w:sz w:val="24"/>
          <w:szCs w:val="24"/>
          <w:lang w:val="en-GB" w:bidi="en-US"/>
        </w:rPr>
        <w:t xml:space="preserve"> change in resistance in function of loading cycles</w:t>
      </w:r>
    </w:p>
    <w:p w14:paraId="44B25CE3" w14:textId="77777777" w:rsidR="00435924" w:rsidRPr="00435924" w:rsidRDefault="00435924" w:rsidP="00435924">
      <w:pPr>
        <w:jc w:val="both"/>
        <w:rPr>
          <w:rFonts w:cstheme="minorHAnsi"/>
          <w:b/>
          <w:sz w:val="24"/>
          <w:szCs w:val="24"/>
          <w:lang w:val="en-GB" w:bidi="en-US"/>
        </w:rPr>
      </w:pPr>
      <w:r w:rsidRPr="00435924">
        <w:rPr>
          <w:rFonts w:cstheme="minorHAnsi"/>
          <w:b/>
          <w:sz w:val="24"/>
          <w:szCs w:val="24"/>
          <w:lang w:val="en-GB" w:bidi="en-US"/>
        </w:rPr>
        <w:t>5. Discussion</w:t>
      </w:r>
    </w:p>
    <w:p w14:paraId="09A2376D"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When looking at the measurements, it reveals  that the sensors have two regions of sensitivity, which are caused by the compressibility of the material. When pressure is applied, the composite layer gets compressed fast at first resulting in high sensitivity. When a certain threshold is reached, further compression of the composite layer decreases while the applied pressure is increased, resulting in a decrease in sensitivity. The first region ranges from 0-0.1 MPa and has a high sensitivity, while the second region ranges from 0.1-1.25 MPa and has a notable lower sensitivity. We can also see quite some difference in the total change of resistance for the different sensor sizes over the multiple boards (standard deviation), particularly for the high sensitivity region. According to the literature, this can be due to the fact that the amount of conductive filler particles can vary in the batch of prepared ink, resulting in different piezoresistive characteristics from batch to batch. On the other hand, there is no visible relationship between the dimensions of the sensor (contact area) and the change in electrical resistance.</w:t>
      </w:r>
    </w:p>
    <w:p w14:paraId="2F350499"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When looking at the results of Table 6, we can conduct that the sensitivity in the first region is about 20 times higher than the sensitivity in the second region. The standard deviation of the sensitivity is also about 40 times higher in the first region than in the second region. From this, we can conduct that although the first region is the most sensitive, it is also more unpredictable than the second region which is less sensitive but more predictable. Since the mean sensitivity of both regions is more or less the same for all of the sensors on the three boards, we can conclude that the sensor size does not influence the sensitivity.</w:t>
      </w:r>
    </w:p>
    <w:p w14:paraId="1FFE3DAC"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In the case of hysteresis measurements, change in resistance is higher during the loading cycle than during the unloading cycle. This phenomenon is called the hysteresis of the sensor and can be seen as the area between the loading and unloading cycle. From this we can conduct that the hysteresis is particularly present in the region of high sensitivity, although it is only in small amounts. This can be ignored due to the demands of the application for this sensor, which can be as a guide in prosthetics for bio-medical applications.</w:t>
      </w:r>
    </w:p>
    <w:p w14:paraId="7790AC06"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 xml:space="preserve">Time drift results reveal that the change in resistance decreases 13,16 ± 3,84 % over a period of 600 seconds. This is a rather high drift as compared to the literature where time drift values of 5 % are reported. During the time drift, relaxation of the composite occurs, resulting in better stability of the polymer matrix. This results in improved stability, as can be seen in Figure 7, where the change in resistance seems to a near-constant value. The reasons for such drift could be structural tension of the top surface after the application of force on sensing layer, the drift caused in the clamps while readout, or the non-uniform stress application which was tried to be mitigate using elastic rubber stamp on the head of the compression head </w:t>
      </w:r>
      <w:r w:rsidRPr="00435924">
        <w:rPr>
          <w:rFonts w:cstheme="minorHAnsi"/>
          <w:sz w:val="24"/>
          <w:szCs w:val="24"/>
          <w:lang w:val="en-GB" w:bidi="en-US"/>
        </w:rPr>
        <w:fldChar w:fldCharType="begin" w:fldLock="1"/>
      </w:r>
      <w:r w:rsidRPr="00435924">
        <w:rPr>
          <w:rFonts w:cstheme="minorHAnsi"/>
          <w:sz w:val="24"/>
          <w:szCs w:val="24"/>
          <w:lang w:val="en-GB" w:bidi="en-US"/>
        </w:rPr>
        <w:instrText>ADDIN CSL_CITATION {"citationItems":[{"id":"ITEM-1","itemData":{"DOI":"10.1109/JSEN.2018.2885638","ISSN":"1530437X","abstract":"© 2001-2012 IEEE. Prolonged sitting inadequacies cause pressure ulcer to many individuals, especially to disadvantaged with reduced mobility. The measurement of distributed pressure and detection of irregular sitting postures is essential for preventing the risk of developing pressure ulcer. In this paper, a pressure sensing system capable of recognizing sitting postures by means of measuring interface pressure through printed pressure sensors is presented. A thin and flexible large area sensor is screen-printed using silver flake and carbon particle inks and comprises 16 sensing elements. For the evaluation of practical usability, the sensor characterization is carried out by conducting stability, repeatability, drift, and bending tests. The performance of the sensor is checked under varying environmental conditions. Sitting posture detection accuracy above 80 % is achieved using a classification algorithm for four different sitting postures. Pressure distribution is monitored at a scanning rate of 10 Hz. A low-power and small form factor of readout electronics enables a compact packaging inside the seat cushion. The presented sensor design targets smart wheelchairs, but it is extendable to much larger areas, for example, to be used in beds. The proposed sensing system would be of a great assistance for caregivers and health professionals.","author":[{"dropping-particle":"","family":"Ahmad","given":"Jawad","non-dropping-particle":"","parse-names":false,"suffix":""},{"dropping-particle":"","family":"Andersson","given":"Henrik","non-dropping-particle":"","parse-names":false,"suffix":""},{"dropping-particle":"","family":"Sidén","given":"Johan","non-dropping-particle":"","parse-names":false,"suffix":""}],"container-title":"IEEE Sensors Journal","id":"ITEM-1","issue":"6","issued":{"date-parts":[["2019"]]},"page":"2055-2063","title":"Screen-Printed Piezoresistive Sensors for Monitoring Pressure Distribution in Wheelchair","type":"article-journal","volume":"19"},"uris":["http://www.mendeley.com/documents/?uuid=39b907ff-2e21-4e0a-9811-10a695525845"]}],"mendeley":{"formattedCitation":"[28]","plainTextFormattedCitation":"[28]","previouslyFormattedCitation":"[29]"},"properties":{"noteIndex":0},"schema":"https://github.com/citation-style-language/schema/raw/master/csl-citation.json"}</w:instrText>
      </w:r>
      <w:r w:rsidRPr="00435924">
        <w:rPr>
          <w:rFonts w:cstheme="minorHAnsi"/>
          <w:sz w:val="24"/>
          <w:szCs w:val="24"/>
          <w:lang w:val="en-GB" w:bidi="en-US"/>
        </w:rPr>
        <w:fldChar w:fldCharType="separate"/>
      </w:r>
      <w:r w:rsidRPr="00435924">
        <w:rPr>
          <w:rFonts w:cstheme="minorHAnsi"/>
          <w:sz w:val="24"/>
          <w:szCs w:val="24"/>
          <w:lang w:val="en-GB" w:bidi="en-US"/>
        </w:rPr>
        <w:t>[28]</w:t>
      </w:r>
      <w:r w:rsidRPr="00435924">
        <w:rPr>
          <w:rFonts w:cstheme="minorHAnsi"/>
          <w:sz w:val="24"/>
          <w:szCs w:val="24"/>
          <w:lang w:val="en-GB"/>
        </w:rPr>
        <w:fldChar w:fldCharType="end"/>
      </w:r>
      <w:r w:rsidRPr="00435924">
        <w:rPr>
          <w:rFonts w:cstheme="minorHAnsi"/>
          <w:sz w:val="24"/>
          <w:szCs w:val="24"/>
          <w:lang w:val="en-GB" w:bidi="en-US"/>
        </w:rPr>
        <w:t>.</w:t>
      </w:r>
    </w:p>
    <w:p w14:paraId="04245965"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Figure 8 also shows the combined cyclic data of sensor one for all boards combined. When looking at the results we can see that the change in resistance decreases 28,34±16,95% over a period of 50 cycles. This is a rather high change in resistance as compared to the literature where a change in resistance of 8% is reported under cyclic loading. During the cyclic loading, relaxation of the composite occurs, resulting in better stability of the polymer matrix. This so-called ‘mechanical training’ results in improved stability and repeatability of the sensor. Such improvement is visible at Figure 8 as the curve approaches constant value.</w:t>
      </w:r>
    </w:p>
    <w:p w14:paraId="01862ADF" w14:textId="77777777" w:rsidR="00435924" w:rsidRPr="00435924" w:rsidRDefault="00435924" w:rsidP="00435924">
      <w:pPr>
        <w:jc w:val="both"/>
        <w:rPr>
          <w:rFonts w:cstheme="minorHAnsi"/>
          <w:sz w:val="24"/>
          <w:szCs w:val="24"/>
          <w:lang w:val="en-GB" w:bidi="en-US"/>
        </w:rPr>
      </w:pPr>
    </w:p>
    <w:p w14:paraId="132762D0" w14:textId="77777777" w:rsidR="00435924" w:rsidRPr="00435924" w:rsidRDefault="00435924" w:rsidP="00435924">
      <w:pPr>
        <w:jc w:val="both"/>
        <w:rPr>
          <w:rFonts w:cstheme="minorHAnsi"/>
          <w:b/>
          <w:sz w:val="24"/>
          <w:szCs w:val="24"/>
          <w:lang w:val="en-GB" w:bidi="en-US"/>
        </w:rPr>
      </w:pPr>
      <w:r w:rsidRPr="00435924">
        <w:rPr>
          <w:rFonts w:cstheme="minorHAnsi"/>
          <w:b/>
          <w:sz w:val="24"/>
          <w:szCs w:val="24"/>
          <w:lang w:val="en-GB" w:bidi="en-US"/>
        </w:rPr>
        <w:t>6. Conclusions</w:t>
      </w:r>
    </w:p>
    <w:p w14:paraId="69068912"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 xml:space="preserve">Piezoresistive pressure sensors were developed on flat PA substrate using the </w:t>
      </w:r>
      <w:proofErr w:type="spellStart"/>
      <w:r w:rsidRPr="00435924">
        <w:rPr>
          <w:rFonts w:cstheme="minorHAnsi"/>
          <w:sz w:val="24"/>
          <w:szCs w:val="24"/>
          <w:lang w:val="en-GB" w:bidi="en-US"/>
        </w:rPr>
        <w:t>Optomec</w:t>
      </w:r>
      <w:proofErr w:type="spellEnd"/>
      <w:r w:rsidRPr="00435924">
        <w:rPr>
          <w:rFonts w:cstheme="minorHAnsi"/>
          <w:sz w:val="24"/>
          <w:szCs w:val="24"/>
          <w:lang w:val="en-GB" w:bidi="en-US"/>
        </w:rPr>
        <w:t xml:space="preserve"> Aerosol Jet</w:t>
      </w:r>
      <w:r w:rsidRPr="00435924">
        <w:rPr>
          <w:rFonts w:cstheme="minorHAnsi"/>
          <w:sz w:val="24"/>
          <w:szCs w:val="24"/>
          <w:vertAlign w:val="superscript"/>
          <w:lang w:val="en-GB" w:bidi="en-US"/>
        </w:rPr>
        <w:t>®</w:t>
      </w:r>
      <w:r w:rsidRPr="00435924">
        <w:rPr>
          <w:rFonts w:cstheme="minorHAnsi"/>
          <w:sz w:val="24"/>
          <w:szCs w:val="24"/>
          <w:lang w:val="en-GB" w:bidi="en-US"/>
        </w:rPr>
        <w:t xml:space="preserve"> Printer along with SLS printed substrate and a manual screen printing of a sensing layer. To get a better understanding of the characteristics of the sensor, compression testing was conducted on the Instron 3367 mechanical testing system, where the change in resistance was measured in function of the applied pressure. Experiments were conducted to investigate the sensitivity, hysteresis, time-drift, and repeatability of the sensors. From the results of these experiments, we can conclude that the piezoresistive sensors have a mode of high sensitivity and low reliability ranging from 0 to 0.1 MPa, where there also is a slight amount of hysteresis, opposed to a second mode with low sensitivity and high reliability which ranges from 0.1 to 1.25 MPa which suffices its demand for bio-medical applications. We can also conclude that the sensor size does not influence the sensitivity of the sensor and that the change in resistance decreases in function of both time and number of compression cycles. Furthermore, it is a novel fully printed pressure sensor as per author’s knowledge.</w:t>
      </w:r>
    </w:p>
    <w:p w14:paraId="3AC57622"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Such sensors can be also be used in future for posture recognition, with matrix of sensors. Not only that, it can extend its applications for in-sole pressure monitoring in shoes, or in mattress and in wheelchairs for patients with reduced mobility (pressure ulcer). Along with it, it can be implemented in the curved or free-form surfaces.</w:t>
      </w:r>
    </w:p>
    <w:p w14:paraId="4451B870" w14:textId="77777777" w:rsidR="00435924" w:rsidRPr="00435924" w:rsidRDefault="00435924" w:rsidP="00435924">
      <w:pPr>
        <w:jc w:val="both"/>
        <w:rPr>
          <w:rFonts w:cstheme="minorHAnsi"/>
          <w:sz w:val="24"/>
          <w:szCs w:val="24"/>
          <w:lang w:val="en-GB" w:bidi="en-US"/>
        </w:rPr>
      </w:pPr>
    </w:p>
    <w:p w14:paraId="0E1D8279" w14:textId="77777777" w:rsidR="00435924" w:rsidRPr="00435924" w:rsidRDefault="00435924" w:rsidP="00435924">
      <w:pPr>
        <w:jc w:val="both"/>
        <w:rPr>
          <w:rFonts w:cstheme="minorHAnsi"/>
          <w:sz w:val="24"/>
          <w:szCs w:val="24"/>
          <w:lang w:val="en-GB" w:bidi="en-US"/>
        </w:rPr>
      </w:pPr>
      <w:r w:rsidRPr="00435924">
        <w:rPr>
          <w:rFonts w:cstheme="minorHAnsi"/>
          <w:b/>
          <w:sz w:val="24"/>
          <w:szCs w:val="24"/>
          <w:lang w:val="en-GB" w:bidi="en-US"/>
        </w:rPr>
        <w:t>Author Contributions:</w:t>
      </w:r>
      <w:r w:rsidRPr="00435924">
        <w:rPr>
          <w:rFonts w:cstheme="minorHAnsi"/>
          <w:sz w:val="24"/>
          <w:szCs w:val="24"/>
          <w:lang w:val="en-GB" w:bidi="en-US"/>
        </w:rPr>
        <w:t xml:space="preserve"> For research articles with several authors, a short paragraph specifying their individual contributions must be provided. The following statements should be used “Conceptualization, X.X. and Y.Y.; methodology, X.X.; software, X.X.; validation, X.X., Y.Y. and Z.Z.; formal analysis, X.X.; investigation, X.X.; resources, X.X.; data curation, X.X.; writing—original draft preparation, X.X.; writing—review and editing, X.X.; visualization, X.X.; supervision, X.X.; project administration, X.X.; funding acquisition, Y.Y. All authors have read and agreed to the published version of the manuscript.” Please turn to the </w:t>
      </w:r>
      <w:proofErr w:type="spellStart"/>
      <w:r w:rsidRPr="00435924">
        <w:rPr>
          <w:rFonts w:cstheme="minorHAnsi"/>
          <w:sz w:val="24"/>
          <w:szCs w:val="24"/>
          <w:lang w:val="en-GB" w:bidi="en-US"/>
        </w:rPr>
        <w:t>CRediT</w:t>
      </w:r>
      <w:proofErr w:type="spellEnd"/>
      <w:r w:rsidRPr="00435924">
        <w:rPr>
          <w:rFonts w:cstheme="minorHAnsi"/>
          <w:sz w:val="24"/>
          <w:szCs w:val="24"/>
          <w:lang w:val="en-GB" w:bidi="en-US"/>
        </w:rPr>
        <w:t xml:space="preserve"> taxonomy for the term explanation. Authorship must be limited to those who have contributed substantially to the work reported.</w:t>
      </w:r>
    </w:p>
    <w:p w14:paraId="1D231102" w14:textId="77777777" w:rsidR="00435924" w:rsidRPr="00435924" w:rsidRDefault="00435924" w:rsidP="00435924">
      <w:pPr>
        <w:jc w:val="both"/>
        <w:rPr>
          <w:rFonts w:cstheme="minorHAnsi"/>
          <w:sz w:val="24"/>
          <w:szCs w:val="24"/>
          <w:lang w:val="en-GB" w:bidi="en-US"/>
        </w:rPr>
      </w:pPr>
      <w:r w:rsidRPr="00435924">
        <w:rPr>
          <w:rFonts w:cstheme="minorHAnsi"/>
          <w:b/>
          <w:sz w:val="24"/>
          <w:szCs w:val="24"/>
          <w:lang w:val="en-GB" w:bidi="en-US"/>
        </w:rPr>
        <w:t>Funding:</w:t>
      </w:r>
      <w:r w:rsidRPr="00435924">
        <w:rPr>
          <w:rFonts w:cstheme="minorHAnsi"/>
          <w:sz w:val="24"/>
          <w:szCs w:val="24"/>
          <w:lang w:val="en-GB" w:bidi="en-US"/>
        </w:rPr>
        <w:t xml:space="preserve"> This research was funded by VLAIO, as a part of the Project: TETRA 3D </w:t>
      </w:r>
      <w:proofErr w:type="spellStart"/>
      <w:r w:rsidRPr="00435924">
        <w:rPr>
          <w:rFonts w:cstheme="minorHAnsi"/>
          <w:sz w:val="24"/>
          <w:szCs w:val="24"/>
          <w:lang w:val="en-GB" w:bidi="en-US"/>
        </w:rPr>
        <w:t>ElektroPrint</w:t>
      </w:r>
      <w:proofErr w:type="spellEnd"/>
      <w:r w:rsidRPr="00435924">
        <w:rPr>
          <w:rFonts w:cstheme="minorHAnsi"/>
          <w:sz w:val="24"/>
          <w:szCs w:val="24"/>
          <w:lang w:val="en-GB" w:bidi="en-US"/>
        </w:rPr>
        <w:t xml:space="preserve">, -3D </w:t>
      </w:r>
      <w:proofErr w:type="spellStart"/>
      <w:r w:rsidRPr="00435924">
        <w:rPr>
          <w:rFonts w:cstheme="minorHAnsi"/>
          <w:sz w:val="24"/>
          <w:szCs w:val="24"/>
          <w:lang w:val="en-GB" w:bidi="en-US"/>
        </w:rPr>
        <w:t>printen</w:t>
      </w:r>
      <w:proofErr w:type="spellEnd"/>
      <w:r w:rsidRPr="00435924">
        <w:rPr>
          <w:rFonts w:cstheme="minorHAnsi"/>
          <w:sz w:val="24"/>
          <w:szCs w:val="24"/>
          <w:lang w:val="en-GB" w:bidi="en-US"/>
        </w:rPr>
        <w:t xml:space="preserve"> van </w:t>
      </w:r>
      <w:proofErr w:type="spellStart"/>
      <w:r w:rsidRPr="00435924">
        <w:rPr>
          <w:rFonts w:cstheme="minorHAnsi"/>
          <w:sz w:val="24"/>
          <w:szCs w:val="24"/>
          <w:lang w:val="en-GB" w:bidi="en-US"/>
        </w:rPr>
        <w:t>vrije</w:t>
      </w:r>
      <w:proofErr w:type="spellEnd"/>
      <w:r w:rsidRPr="00435924">
        <w:rPr>
          <w:rFonts w:cstheme="minorHAnsi"/>
          <w:sz w:val="24"/>
          <w:szCs w:val="24"/>
          <w:lang w:val="en-GB" w:bidi="en-US"/>
        </w:rPr>
        <w:t xml:space="preserve"> </w:t>
      </w:r>
      <w:proofErr w:type="spellStart"/>
      <w:r w:rsidRPr="00435924">
        <w:rPr>
          <w:rFonts w:cstheme="minorHAnsi"/>
          <w:sz w:val="24"/>
          <w:szCs w:val="24"/>
          <w:lang w:val="en-GB" w:bidi="en-US"/>
        </w:rPr>
        <w:t>vorm</w:t>
      </w:r>
      <w:proofErr w:type="spellEnd"/>
      <w:r w:rsidRPr="00435924">
        <w:rPr>
          <w:rFonts w:cstheme="minorHAnsi"/>
          <w:sz w:val="24"/>
          <w:szCs w:val="24"/>
          <w:lang w:val="en-GB" w:bidi="en-US"/>
        </w:rPr>
        <w:t xml:space="preserve"> </w:t>
      </w:r>
      <w:proofErr w:type="spellStart"/>
      <w:r w:rsidRPr="00435924">
        <w:rPr>
          <w:rFonts w:cstheme="minorHAnsi"/>
          <w:sz w:val="24"/>
          <w:szCs w:val="24"/>
          <w:lang w:val="en-GB" w:bidi="en-US"/>
        </w:rPr>
        <w:t>elektrische</w:t>
      </w:r>
      <w:proofErr w:type="spellEnd"/>
      <w:r w:rsidRPr="00435924">
        <w:rPr>
          <w:rFonts w:cstheme="minorHAnsi"/>
          <w:sz w:val="24"/>
          <w:szCs w:val="24"/>
          <w:lang w:val="en-GB" w:bidi="en-US"/>
        </w:rPr>
        <w:t>/</w:t>
      </w:r>
      <w:proofErr w:type="spellStart"/>
      <w:r w:rsidRPr="00435924">
        <w:rPr>
          <w:rFonts w:cstheme="minorHAnsi"/>
          <w:sz w:val="24"/>
          <w:szCs w:val="24"/>
          <w:lang w:val="en-GB" w:bidi="en-US"/>
        </w:rPr>
        <w:t>elektronische</w:t>
      </w:r>
      <w:proofErr w:type="spellEnd"/>
      <w:r w:rsidRPr="00435924">
        <w:rPr>
          <w:rFonts w:cstheme="minorHAnsi"/>
          <w:sz w:val="24"/>
          <w:szCs w:val="24"/>
          <w:lang w:val="en-GB" w:bidi="en-US"/>
        </w:rPr>
        <w:t xml:space="preserve"> </w:t>
      </w:r>
      <w:proofErr w:type="spellStart"/>
      <w:r w:rsidRPr="00435924">
        <w:rPr>
          <w:rFonts w:cstheme="minorHAnsi"/>
          <w:sz w:val="24"/>
          <w:szCs w:val="24"/>
          <w:lang w:val="en-GB" w:bidi="en-US"/>
        </w:rPr>
        <w:t>toepasssingen</w:t>
      </w:r>
      <w:proofErr w:type="spellEnd"/>
      <w:r w:rsidRPr="00435924">
        <w:rPr>
          <w:rFonts w:cstheme="minorHAnsi"/>
          <w:sz w:val="24"/>
          <w:szCs w:val="24"/>
          <w:lang w:val="en-GB" w:bidi="en-US"/>
        </w:rPr>
        <w:t xml:space="preserve"> -HBC.2016.0067.</w:t>
      </w:r>
    </w:p>
    <w:p w14:paraId="65504447" w14:textId="77777777" w:rsidR="00435924" w:rsidRPr="00435924" w:rsidRDefault="00435924" w:rsidP="00435924">
      <w:pPr>
        <w:jc w:val="both"/>
        <w:rPr>
          <w:rFonts w:cstheme="minorHAnsi"/>
          <w:sz w:val="24"/>
          <w:szCs w:val="24"/>
          <w:lang w:val="en-GB" w:bidi="en-US"/>
        </w:rPr>
      </w:pPr>
      <w:r w:rsidRPr="00435924">
        <w:rPr>
          <w:rFonts w:cstheme="minorHAnsi"/>
          <w:b/>
          <w:sz w:val="24"/>
          <w:szCs w:val="24"/>
          <w:lang w:val="en-GB" w:bidi="en-US"/>
        </w:rPr>
        <w:t>Acknowledgments:</w:t>
      </w:r>
      <w:r w:rsidRPr="00435924">
        <w:rPr>
          <w:rFonts w:cstheme="minorHAnsi"/>
          <w:sz w:val="24"/>
          <w:szCs w:val="24"/>
          <w:lang w:val="en-GB" w:bidi="en-US"/>
        </w:rPr>
        <w:t xml:space="preserve"> In this section, you can acknowledge any support given which is not covered by the author contribution or funding sections. This may include administrative and technical support, or donations in kind (e.g., materials used for experiments).</w:t>
      </w:r>
    </w:p>
    <w:p w14:paraId="53584DBB" w14:textId="77777777" w:rsidR="00435924" w:rsidRPr="00435924" w:rsidRDefault="00435924" w:rsidP="00435924">
      <w:pPr>
        <w:jc w:val="both"/>
        <w:rPr>
          <w:rFonts w:cstheme="minorHAnsi"/>
          <w:sz w:val="24"/>
          <w:szCs w:val="24"/>
          <w:lang w:val="en-GB" w:bidi="en-US"/>
        </w:rPr>
      </w:pPr>
      <w:r w:rsidRPr="00435924">
        <w:rPr>
          <w:rFonts w:cstheme="minorHAnsi"/>
          <w:b/>
          <w:sz w:val="24"/>
          <w:szCs w:val="24"/>
          <w:lang w:val="en-GB" w:bidi="en-US"/>
        </w:rPr>
        <w:t>Conflicts of Interest:</w:t>
      </w:r>
      <w:r w:rsidRPr="00435924">
        <w:rPr>
          <w:rFonts w:cstheme="minorHAnsi"/>
          <w:sz w:val="24"/>
          <w:szCs w:val="24"/>
          <w:lang w:val="en-GB" w:bidi="en-US"/>
        </w:rPr>
        <w:t xml:space="preserve"> The authors declare no conflict of interest.</w:t>
      </w:r>
    </w:p>
    <w:p w14:paraId="7DAAD506"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bidi="en-US"/>
        </w:rPr>
        <w:t>References</w:t>
      </w:r>
    </w:p>
    <w:p w14:paraId="1DBB3C12"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fldChar w:fldCharType="begin" w:fldLock="1"/>
      </w:r>
      <w:r w:rsidRPr="00435924">
        <w:rPr>
          <w:rFonts w:cstheme="minorHAnsi"/>
          <w:sz w:val="24"/>
          <w:szCs w:val="24"/>
          <w:lang w:val="en-GB"/>
        </w:rPr>
        <w:instrText xml:space="preserve">ADDIN Mendeley Bibliography CSL_BIBLIOGRAPHY </w:instrText>
      </w:r>
      <w:r w:rsidRPr="00435924">
        <w:rPr>
          <w:rFonts w:cstheme="minorHAnsi"/>
          <w:sz w:val="24"/>
          <w:szCs w:val="24"/>
          <w:lang w:val="en-GB"/>
        </w:rPr>
        <w:fldChar w:fldCharType="separate"/>
      </w:r>
      <w:r w:rsidRPr="00435924">
        <w:rPr>
          <w:rFonts w:cstheme="minorHAnsi"/>
          <w:sz w:val="24"/>
          <w:szCs w:val="24"/>
          <w:lang w:val="en-GB"/>
        </w:rPr>
        <w:t>[1]</w:t>
      </w:r>
      <w:r w:rsidRPr="00435924">
        <w:rPr>
          <w:rFonts w:cstheme="minorHAnsi"/>
          <w:sz w:val="24"/>
          <w:szCs w:val="24"/>
          <w:lang w:val="en-GB"/>
        </w:rPr>
        <w:tab/>
        <w:t xml:space="preserve">M. Cheng </w:t>
      </w:r>
      <w:r w:rsidRPr="00435924">
        <w:rPr>
          <w:rFonts w:cstheme="minorHAnsi"/>
          <w:i/>
          <w:iCs/>
          <w:sz w:val="24"/>
          <w:szCs w:val="24"/>
          <w:lang w:val="en-GB"/>
        </w:rPr>
        <w:t>et al.</w:t>
      </w:r>
      <w:r w:rsidRPr="00435924">
        <w:rPr>
          <w:rFonts w:cstheme="minorHAnsi"/>
          <w:sz w:val="24"/>
          <w:szCs w:val="24"/>
          <w:lang w:val="en-GB"/>
        </w:rPr>
        <w:t xml:space="preserve">, “An review of flexible force sensors for human health monitoring,” </w:t>
      </w:r>
      <w:r w:rsidRPr="00435924">
        <w:rPr>
          <w:rFonts w:cstheme="minorHAnsi"/>
          <w:i/>
          <w:iCs/>
          <w:sz w:val="24"/>
          <w:szCs w:val="24"/>
          <w:lang w:val="en-GB"/>
        </w:rPr>
        <w:t>J. Adv. Res.</w:t>
      </w:r>
      <w:r w:rsidRPr="00435924">
        <w:rPr>
          <w:rFonts w:cstheme="minorHAnsi"/>
          <w:sz w:val="24"/>
          <w:szCs w:val="24"/>
          <w:lang w:val="en-GB"/>
        </w:rPr>
        <w:t>, 2020.</w:t>
      </w:r>
    </w:p>
    <w:p w14:paraId="32FC3FCD"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[2]</w:t>
      </w:r>
      <w:r w:rsidRPr="00435924">
        <w:rPr>
          <w:rFonts w:cstheme="minorHAnsi"/>
          <w:sz w:val="24"/>
          <w:szCs w:val="24"/>
          <w:lang w:val="en-GB"/>
        </w:rPr>
        <w:tab/>
        <w:t xml:space="preserve">Y. Ni, R. Ji, K. Long, T. Bu, K. Chen, and S. Zhuang, “A review of 3D-printed sensors,” </w:t>
      </w:r>
      <w:r w:rsidRPr="00435924">
        <w:rPr>
          <w:rFonts w:cstheme="minorHAnsi"/>
          <w:i/>
          <w:iCs/>
          <w:sz w:val="24"/>
          <w:szCs w:val="24"/>
          <w:lang w:val="en-GB"/>
        </w:rPr>
        <w:t xml:space="preserve">Appl. </w:t>
      </w:r>
      <w:proofErr w:type="spellStart"/>
      <w:r w:rsidRPr="00435924">
        <w:rPr>
          <w:rFonts w:cstheme="minorHAnsi"/>
          <w:i/>
          <w:iCs/>
          <w:sz w:val="24"/>
          <w:szCs w:val="24"/>
          <w:lang w:val="en-GB"/>
        </w:rPr>
        <w:t>Spectrosc</w:t>
      </w:r>
      <w:proofErr w:type="spellEnd"/>
      <w:r w:rsidRPr="00435924">
        <w:rPr>
          <w:rFonts w:cstheme="minorHAnsi"/>
          <w:i/>
          <w:iCs/>
          <w:sz w:val="24"/>
          <w:szCs w:val="24"/>
          <w:lang w:val="en-GB"/>
        </w:rPr>
        <w:t>. Rev.</w:t>
      </w:r>
      <w:r w:rsidRPr="00435924">
        <w:rPr>
          <w:rFonts w:cstheme="minorHAnsi"/>
          <w:sz w:val="24"/>
          <w:szCs w:val="24"/>
          <w:lang w:val="en-GB"/>
        </w:rPr>
        <w:t>, vol. 52, no. 7, pp. 623–652, 2017.</w:t>
      </w:r>
    </w:p>
    <w:p w14:paraId="12287D55"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[3]</w:t>
      </w:r>
      <w:r w:rsidRPr="00435924">
        <w:rPr>
          <w:rFonts w:cstheme="minorHAnsi"/>
          <w:sz w:val="24"/>
          <w:szCs w:val="24"/>
          <w:lang w:val="en-GB"/>
        </w:rPr>
        <w:tab/>
        <w:t xml:space="preserve">A. Frutiger </w:t>
      </w:r>
      <w:r w:rsidRPr="00435924">
        <w:rPr>
          <w:rFonts w:cstheme="minorHAnsi"/>
          <w:i/>
          <w:iCs/>
          <w:sz w:val="24"/>
          <w:szCs w:val="24"/>
          <w:lang w:val="en-GB"/>
        </w:rPr>
        <w:t>et al.</w:t>
      </w:r>
      <w:r w:rsidRPr="00435924">
        <w:rPr>
          <w:rFonts w:cstheme="minorHAnsi"/>
          <w:sz w:val="24"/>
          <w:szCs w:val="24"/>
          <w:lang w:val="en-GB"/>
        </w:rPr>
        <w:t xml:space="preserve">, “Capacitive soft strain sensors via multicore–shell </w:t>
      </w:r>
      <w:proofErr w:type="spellStart"/>
      <w:r w:rsidRPr="00435924">
        <w:rPr>
          <w:rFonts w:cstheme="minorHAnsi"/>
          <w:sz w:val="24"/>
          <w:szCs w:val="24"/>
          <w:lang w:val="en-GB"/>
        </w:rPr>
        <w:t>fiber</w:t>
      </w:r>
      <w:proofErr w:type="spellEnd"/>
      <w:r w:rsidRPr="00435924">
        <w:rPr>
          <w:rFonts w:cstheme="minorHAnsi"/>
          <w:sz w:val="24"/>
          <w:szCs w:val="24"/>
          <w:lang w:val="en-GB"/>
        </w:rPr>
        <w:t xml:space="preserve"> printing,” </w:t>
      </w:r>
      <w:r w:rsidRPr="00435924">
        <w:rPr>
          <w:rFonts w:cstheme="minorHAnsi"/>
          <w:i/>
          <w:iCs/>
          <w:sz w:val="24"/>
          <w:szCs w:val="24"/>
          <w:lang w:val="en-GB"/>
        </w:rPr>
        <w:t>Adv. Mater.</w:t>
      </w:r>
      <w:r w:rsidRPr="00435924">
        <w:rPr>
          <w:rFonts w:cstheme="minorHAnsi"/>
          <w:sz w:val="24"/>
          <w:szCs w:val="24"/>
          <w:lang w:val="en-GB"/>
        </w:rPr>
        <w:t>, vol. 27, no. 15, pp. 2440–2446, 2015.</w:t>
      </w:r>
    </w:p>
    <w:p w14:paraId="365CE1E6"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[4]</w:t>
      </w:r>
      <w:r w:rsidRPr="00435924">
        <w:rPr>
          <w:rFonts w:cstheme="minorHAnsi"/>
          <w:sz w:val="24"/>
          <w:szCs w:val="24"/>
          <w:lang w:val="en-GB"/>
        </w:rPr>
        <w:tab/>
        <w:t xml:space="preserve">P. Tseng, C. Murray, D. Kim, and D. Di Carlo, “Research highlights: printing the future of microfabrication,” </w:t>
      </w:r>
      <w:r w:rsidRPr="00435924">
        <w:rPr>
          <w:rFonts w:cstheme="minorHAnsi"/>
          <w:i/>
          <w:iCs/>
          <w:sz w:val="24"/>
          <w:szCs w:val="24"/>
          <w:lang w:val="en-GB"/>
        </w:rPr>
        <w:t>Lab Chip</w:t>
      </w:r>
      <w:r w:rsidRPr="00435924">
        <w:rPr>
          <w:rFonts w:cstheme="minorHAnsi"/>
          <w:sz w:val="24"/>
          <w:szCs w:val="24"/>
          <w:lang w:val="en-GB"/>
        </w:rPr>
        <w:t>, vol. 14, no. 9, pp. 1491–1495, 2014.</w:t>
      </w:r>
    </w:p>
    <w:p w14:paraId="2452FAFD"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[5]</w:t>
      </w:r>
      <w:r w:rsidRPr="00435924">
        <w:rPr>
          <w:rFonts w:cstheme="minorHAnsi"/>
          <w:sz w:val="24"/>
          <w:szCs w:val="24"/>
          <w:lang w:val="en-GB"/>
        </w:rPr>
        <w:tab/>
        <w:t xml:space="preserve">S. </w:t>
      </w:r>
      <w:proofErr w:type="spellStart"/>
      <w:r w:rsidRPr="00435924">
        <w:rPr>
          <w:rFonts w:cstheme="minorHAnsi"/>
          <w:sz w:val="24"/>
          <w:szCs w:val="24"/>
          <w:lang w:val="en-GB"/>
        </w:rPr>
        <w:t>Kasani</w:t>
      </w:r>
      <w:proofErr w:type="spellEnd"/>
      <w:r w:rsidRPr="00435924">
        <w:rPr>
          <w:rFonts w:cstheme="minorHAnsi"/>
          <w:sz w:val="24"/>
          <w:szCs w:val="24"/>
          <w:lang w:val="en-GB"/>
        </w:rPr>
        <w:t xml:space="preserve">, K. Curtin, and N. Wu, “A review of 2D and 3D plasmonic nanostructure array patterns: fabrication, light management and sensing applications,” </w:t>
      </w:r>
      <w:proofErr w:type="spellStart"/>
      <w:r w:rsidRPr="00435924">
        <w:rPr>
          <w:rFonts w:cstheme="minorHAnsi"/>
          <w:i/>
          <w:iCs/>
          <w:sz w:val="24"/>
          <w:szCs w:val="24"/>
          <w:lang w:val="en-GB"/>
        </w:rPr>
        <w:t>Nanophotonics</w:t>
      </w:r>
      <w:proofErr w:type="spellEnd"/>
      <w:r w:rsidRPr="00435924">
        <w:rPr>
          <w:rFonts w:cstheme="minorHAnsi"/>
          <w:sz w:val="24"/>
          <w:szCs w:val="24"/>
          <w:lang w:val="en-GB"/>
        </w:rPr>
        <w:t>, vol. 8, no. 12, pp. 2065–2089, 2019.</w:t>
      </w:r>
    </w:p>
    <w:p w14:paraId="1E738BDC"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[6]</w:t>
      </w:r>
      <w:r w:rsidRPr="00435924">
        <w:rPr>
          <w:rFonts w:cstheme="minorHAnsi"/>
          <w:sz w:val="24"/>
          <w:szCs w:val="24"/>
          <w:lang w:val="en-GB"/>
        </w:rPr>
        <w:tab/>
        <w:t xml:space="preserve">C. Da </w:t>
      </w:r>
      <w:proofErr w:type="spellStart"/>
      <w:r w:rsidRPr="00435924">
        <w:rPr>
          <w:rFonts w:cstheme="minorHAnsi"/>
          <w:sz w:val="24"/>
          <w:szCs w:val="24"/>
          <w:lang w:val="en-GB"/>
        </w:rPr>
        <w:t>Vià</w:t>
      </w:r>
      <w:proofErr w:type="spellEnd"/>
      <w:r w:rsidRPr="00435924">
        <w:rPr>
          <w:rFonts w:cstheme="minorHAnsi"/>
          <w:sz w:val="24"/>
          <w:szCs w:val="24"/>
          <w:lang w:val="en-GB"/>
        </w:rPr>
        <w:t xml:space="preserve">, “3D sensors and micro-fabricated detector systems,” </w:t>
      </w:r>
      <w:proofErr w:type="spellStart"/>
      <w:r w:rsidRPr="00435924">
        <w:rPr>
          <w:rFonts w:cstheme="minorHAnsi"/>
          <w:i/>
          <w:iCs/>
          <w:sz w:val="24"/>
          <w:szCs w:val="24"/>
          <w:lang w:val="en-GB"/>
        </w:rPr>
        <w:t>Nucl</w:t>
      </w:r>
      <w:proofErr w:type="spellEnd"/>
      <w:r w:rsidRPr="00435924">
        <w:rPr>
          <w:rFonts w:cstheme="minorHAnsi"/>
          <w:i/>
          <w:iCs/>
          <w:sz w:val="24"/>
          <w:szCs w:val="24"/>
          <w:lang w:val="en-GB"/>
        </w:rPr>
        <w:t>. Instruments Methods Phys. Res. Sect. A Accel. Spectrometers, Detect. Assoc. Equip.</w:t>
      </w:r>
      <w:r w:rsidRPr="00435924">
        <w:rPr>
          <w:rFonts w:cstheme="minorHAnsi"/>
          <w:sz w:val="24"/>
          <w:szCs w:val="24"/>
          <w:lang w:val="en-GB"/>
        </w:rPr>
        <w:t>, vol. 765, pp. 151–154, 2014.</w:t>
      </w:r>
    </w:p>
    <w:p w14:paraId="51C9497E"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[7]</w:t>
      </w:r>
      <w:r w:rsidRPr="00435924">
        <w:rPr>
          <w:rFonts w:cstheme="minorHAnsi"/>
          <w:sz w:val="24"/>
          <w:szCs w:val="24"/>
          <w:lang w:val="en-GB"/>
        </w:rPr>
        <w:tab/>
        <w:t xml:space="preserve">R. </w:t>
      </w:r>
      <w:proofErr w:type="spellStart"/>
      <w:r w:rsidRPr="00435924">
        <w:rPr>
          <w:rFonts w:cstheme="minorHAnsi"/>
          <w:sz w:val="24"/>
          <w:szCs w:val="24"/>
          <w:lang w:val="en-GB"/>
        </w:rPr>
        <w:t>Puers</w:t>
      </w:r>
      <w:proofErr w:type="spellEnd"/>
      <w:r w:rsidRPr="00435924">
        <w:rPr>
          <w:rFonts w:cstheme="minorHAnsi"/>
          <w:sz w:val="24"/>
          <w:szCs w:val="24"/>
          <w:lang w:val="en-GB"/>
        </w:rPr>
        <w:t xml:space="preserve">, “Capacitive sensors: when and how to use them,” </w:t>
      </w:r>
      <w:r w:rsidRPr="00435924">
        <w:rPr>
          <w:rFonts w:cstheme="minorHAnsi"/>
          <w:i/>
          <w:iCs/>
          <w:sz w:val="24"/>
          <w:szCs w:val="24"/>
          <w:lang w:val="en-GB"/>
        </w:rPr>
        <w:t>Sensors Actuators A Phys.</w:t>
      </w:r>
      <w:r w:rsidRPr="00435924">
        <w:rPr>
          <w:rFonts w:cstheme="minorHAnsi"/>
          <w:sz w:val="24"/>
          <w:szCs w:val="24"/>
          <w:lang w:val="en-GB"/>
        </w:rPr>
        <w:t>, vol. 37, pp. 93–105, 1993.</w:t>
      </w:r>
    </w:p>
    <w:p w14:paraId="3215470F"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[8]</w:t>
      </w:r>
      <w:r w:rsidRPr="00435924">
        <w:rPr>
          <w:rFonts w:cstheme="minorHAnsi"/>
          <w:sz w:val="24"/>
          <w:szCs w:val="24"/>
          <w:lang w:val="en-GB"/>
        </w:rPr>
        <w:tab/>
        <w:t xml:space="preserve">P. F. O’Neill </w:t>
      </w:r>
      <w:r w:rsidRPr="00435924">
        <w:rPr>
          <w:rFonts w:cstheme="minorHAnsi"/>
          <w:i/>
          <w:iCs/>
          <w:sz w:val="24"/>
          <w:szCs w:val="24"/>
          <w:lang w:val="en-GB"/>
        </w:rPr>
        <w:t>et al.</w:t>
      </w:r>
      <w:r w:rsidRPr="00435924">
        <w:rPr>
          <w:rFonts w:cstheme="minorHAnsi"/>
          <w:sz w:val="24"/>
          <w:szCs w:val="24"/>
          <w:lang w:val="en-GB"/>
        </w:rPr>
        <w:t xml:space="preserve">, “Advances in three-dimensional rapid prototyping of microfluidic devices for biological applications,” </w:t>
      </w:r>
      <w:proofErr w:type="spellStart"/>
      <w:r w:rsidRPr="00435924">
        <w:rPr>
          <w:rFonts w:cstheme="minorHAnsi"/>
          <w:i/>
          <w:iCs/>
          <w:sz w:val="24"/>
          <w:szCs w:val="24"/>
          <w:lang w:val="en-GB"/>
        </w:rPr>
        <w:t>Biomicrofluidics</w:t>
      </w:r>
      <w:proofErr w:type="spellEnd"/>
      <w:r w:rsidRPr="00435924">
        <w:rPr>
          <w:rFonts w:cstheme="minorHAnsi"/>
          <w:sz w:val="24"/>
          <w:szCs w:val="24"/>
          <w:lang w:val="en-GB"/>
        </w:rPr>
        <w:t>, vol. 8, no. 5, p. 52112, Oct. 2014.</w:t>
      </w:r>
    </w:p>
    <w:p w14:paraId="7553CD95"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[9]</w:t>
      </w:r>
      <w:r w:rsidRPr="00435924">
        <w:rPr>
          <w:rFonts w:cstheme="minorHAnsi"/>
          <w:sz w:val="24"/>
          <w:szCs w:val="24"/>
          <w:lang w:val="en-GB"/>
        </w:rPr>
        <w:tab/>
        <w:t xml:space="preserve">Y. Khan, A. </w:t>
      </w:r>
      <w:proofErr w:type="spellStart"/>
      <w:r w:rsidRPr="00435924">
        <w:rPr>
          <w:rFonts w:cstheme="minorHAnsi"/>
          <w:sz w:val="24"/>
          <w:szCs w:val="24"/>
          <w:lang w:val="en-GB"/>
        </w:rPr>
        <w:t>Thielens</w:t>
      </w:r>
      <w:proofErr w:type="spellEnd"/>
      <w:r w:rsidRPr="00435924">
        <w:rPr>
          <w:rFonts w:cstheme="minorHAnsi"/>
          <w:sz w:val="24"/>
          <w:szCs w:val="24"/>
          <w:lang w:val="en-GB"/>
        </w:rPr>
        <w:t xml:space="preserve">, S. </w:t>
      </w:r>
      <w:proofErr w:type="spellStart"/>
      <w:r w:rsidRPr="00435924">
        <w:rPr>
          <w:rFonts w:cstheme="minorHAnsi"/>
          <w:sz w:val="24"/>
          <w:szCs w:val="24"/>
          <w:lang w:val="en-GB"/>
        </w:rPr>
        <w:t>Muin</w:t>
      </w:r>
      <w:proofErr w:type="spellEnd"/>
      <w:r w:rsidRPr="00435924">
        <w:rPr>
          <w:rFonts w:cstheme="minorHAnsi"/>
          <w:sz w:val="24"/>
          <w:szCs w:val="24"/>
          <w:lang w:val="en-GB"/>
        </w:rPr>
        <w:t xml:space="preserve">, J. Ting, C. </w:t>
      </w:r>
      <w:proofErr w:type="spellStart"/>
      <w:r w:rsidRPr="00435924">
        <w:rPr>
          <w:rFonts w:cstheme="minorHAnsi"/>
          <w:sz w:val="24"/>
          <w:szCs w:val="24"/>
          <w:lang w:val="en-GB"/>
        </w:rPr>
        <w:t>Baumbauer</w:t>
      </w:r>
      <w:proofErr w:type="spellEnd"/>
      <w:r w:rsidRPr="00435924">
        <w:rPr>
          <w:rFonts w:cstheme="minorHAnsi"/>
          <w:sz w:val="24"/>
          <w:szCs w:val="24"/>
          <w:lang w:val="en-GB"/>
        </w:rPr>
        <w:t xml:space="preserve">, and A. C. Arias, “A New Frontier of Printed Electronics: Flexible Hybrid Electronics,” </w:t>
      </w:r>
      <w:r w:rsidRPr="00435924">
        <w:rPr>
          <w:rFonts w:cstheme="minorHAnsi"/>
          <w:i/>
          <w:iCs/>
          <w:sz w:val="24"/>
          <w:szCs w:val="24"/>
          <w:lang w:val="en-GB"/>
        </w:rPr>
        <w:t>Advanced Materials</w:t>
      </w:r>
      <w:r w:rsidRPr="00435924">
        <w:rPr>
          <w:rFonts w:cstheme="minorHAnsi"/>
          <w:sz w:val="24"/>
          <w:szCs w:val="24"/>
          <w:lang w:val="en-GB"/>
        </w:rPr>
        <w:t>, vol. 32, no. 15. Wiley-VCH Verlag, 01-Apr-2020.</w:t>
      </w:r>
    </w:p>
    <w:p w14:paraId="2B02C3BE"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[10]</w:t>
      </w:r>
      <w:r w:rsidRPr="00435924">
        <w:rPr>
          <w:rFonts w:cstheme="minorHAnsi"/>
          <w:sz w:val="24"/>
          <w:szCs w:val="24"/>
          <w:lang w:val="en-GB"/>
        </w:rPr>
        <w:tab/>
        <w:t>S. Faraz Hasan, “SPRINGER BRIEFS IN ELEC TRICAL AND COMPUTER ENGINEERING Emerging Trends in Communication Networks,” 2014.</w:t>
      </w:r>
    </w:p>
    <w:p w14:paraId="241C182E"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[11]</w:t>
      </w:r>
      <w:r w:rsidRPr="00435924">
        <w:rPr>
          <w:rFonts w:cstheme="minorHAnsi"/>
          <w:sz w:val="24"/>
          <w:szCs w:val="24"/>
          <w:lang w:val="en-GB"/>
        </w:rPr>
        <w:tab/>
        <w:t xml:space="preserve">J. S. Chang, A. F. </w:t>
      </w:r>
      <w:proofErr w:type="spellStart"/>
      <w:r w:rsidRPr="00435924">
        <w:rPr>
          <w:rFonts w:cstheme="minorHAnsi"/>
          <w:sz w:val="24"/>
          <w:szCs w:val="24"/>
          <w:lang w:val="en-GB"/>
        </w:rPr>
        <w:t>Facchetti</w:t>
      </w:r>
      <w:proofErr w:type="spellEnd"/>
      <w:r w:rsidRPr="00435924">
        <w:rPr>
          <w:rFonts w:cstheme="minorHAnsi"/>
          <w:sz w:val="24"/>
          <w:szCs w:val="24"/>
          <w:lang w:val="en-GB"/>
        </w:rPr>
        <w:t xml:space="preserve">, and R. Reuss, “A Circuits and Systems Perspective of Organic/Printed Electronics: Review, Challenges, and Contemporary and Emerging Design Approaches,” </w:t>
      </w:r>
      <w:r w:rsidRPr="00435924">
        <w:rPr>
          <w:rFonts w:cstheme="minorHAnsi"/>
          <w:i/>
          <w:iCs/>
          <w:sz w:val="24"/>
          <w:szCs w:val="24"/>
          <w:lang w:val="en-GB"/>
        </w:rPr>
        <w:t xml:space="preserve">IEEE J. </w:t>
      </w:r>
      <w:proofErr w:type="spellStart"/>
      <w:r w:rsidRPr="00435924">
        <w:rPr>
          <w:rFonts w:cstheme="minorHAnsi"/>
          <w:i/>
          <w:iCs/>
          <w:sz w:val="24"/>
          <w:szCs w:val="24"/>
          <w:lang w:val="en-GB"/>
        </w:rPr>
        <w:t>Emerg</w:t>
      </w:r>
      <w:proofErr w:type="spellEnd"/>
      <w:r w:rsidRPr="00435924">
        <w:rPr>
          <w:rFonts w:cstheme="minorHAnsi"/>
          <w:i/>
          <w:iCs/>
          <w:sz w:val="24"/>
          <w:szCs w:val="24"/>
          <w:lang w:val="en-GB"/>
        </w:rPr>
        <w:t>. Sel. Top. Circuits Syst.</w:t>
      </w:r>
      <w:r w:rsidRPr="00435924">
        <w:rPr>
          <w:rFonts w:cstheme="minorHAnsi"/>
          <w:sz w:val="24"/>
          <w:szCs w:val="24"/>
          <w:lang w:val="en-GB"/>
        </w:rPr>
        <w:t>, vol. 7, no. 1, pp. 7–26, Mar. 2017.</w:t>
      </w:r>
    </w:p>
    <w:p w14:paraId="64D8737A"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[12]</w:t>
      </w:r>
      <w:r w:rsidRPr="00435924">
        <w:rPr>
          <w:rFonts w:cstheme="minorHAnsi"/>
          <w:sz w:val="24"/>
          <w:szCs w:val="24"/>
          <w:lang w:val="en-GB"/>
        </w:rPr>
        <w:tab/>
        <w:t xml:space="preserve">K. </w:t>
      </w:r>
      <w:proofErr w:type="spellStart"/>
      <w:r w:rsidRPr="00435924">
        <w:rPr>
          <w:rFonts w:cstheme="minorHAnsi"/>
          <w:sz w:val="24"/>
          <w:szCs w:val="24"/>
          <w:lang w:val="en-GB"/>
        </w:rPr>
        <w:t>Suganuma</w:t>
      </w:r>
      <w:proofErr w:type="spellEnd"/>
      <w:r w:rsidRPr="00435924">
        <w:rPr>
          <w:rFonts w:cstheme="minorHAnsi"/>
          <w:sz w:val="24"/>
          <w:szCs w:val="24"/>
          <w:lang w:val="en-GB"/>
        </w:rPr>
        <w:t xml:space="preserve">, </w:t>
      </w:r>
      <w:r w:rsidRPr="00435924">
        <w:rPr>
          <w:rFonts w:cstheme="minorHAnsi"/>
          <w:i/>
          <w:iCs/>
          <w:sz w:val="24"/>
          <w:szCs w:val="24"/>
          <w:lang w:val="en-GB"/>
        </w:rPr>
        <w:t>Introduction to printed electronics (</w:t>
      </w:r>
      <w:proofErr w:type="spellStart"/>
      <w:r w:rsidRPr="00435924">
        <w:rPr>
          <w:rFonts w:cstheme="minorHAnsi"/>
          <w:i/>
          <w:iCs/>
          <w:sz w:val="24"/>
          <w:szCs w:val="24"/>
          <w:lang w:val="en-GB"/>
        </w:rPr>
        <w:t>SpringerBriefs</w:t>
      </w:r>
      <w:proofErr w:type="spellEnd"/>
      <w:r w:rsidRPr="00435924">
        <w:rPr>
          <w:rFonts w:cstheme="minorHAnsi"/>
          <w:i/>
          <w:iCs/>
          <w:sz w:val="24"/>
          <w:szCs w:val="24"/>
          <w:lang w:val="en-GB"/>
        </w:rPr>
        <w:t xml:space="preserve"> in electrical and computer engineering)</w:t>
      </w:r>
      <w:r w:rsidRPr="00435924">
        <w:rPr>
          <w:rFonts w:cstheme="minorHAnsi"/>
          <w:sz w:val="24"/>
          <w:szCs w:val="24"/>
          <w:lang w:val="en-GB"/>
        </w:rPr>
        <w:t>. 2014.</w:t>
      </w:r>
    </w:p>
    <w:p w14:paraId="5ED2F632"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[13]</w:t>
      </w:r>
      <w:r w:rsidRPr="00435924">
        <w:rPr>
          <w:rFonts w:cstheme="minorHAnsi"/>
          <w:sz w:val="24"/>
          <w:szCs w:val="24"/>
          <w:lang w:val="en-GB"/>
        </w:rPr>
        <w:tab/>
        <w:t xml:space="preserve">S. M. F. Cruz, L. A. Rocha, and J. C. Viana, “Printing Technologies on Flexible Substrates for Printed Electronics,” in </w:t>
      </w:r>
      <w:r w:rsidRPr="00435924">
        <w:rPr>
          <w:rFonts w:cstheme="minorHAnsi"/>
          <w:i/>
          <w:iCs/>
          <w:sz w:val="24"/>
          <w:szCs w:val="24"/>
          <w:lang w:val="en-GB"/>
        </w:rPr>
        <w:t>Flexible Electronics</w:t>
      </w:r>
      <w:r w:rsidRPr="00435924">
        <w:rPr>
          <w:rFonts w:cstheme="minorHAnsi"/>
          <w:sz w:val="24"/>
          <w:szCs w:val="24"/>
          <w:lang w:val="en-GB"/>
        </w:rPr>
        <w:t xml:space="preserve">, </w:t>
      </w:r>
      <w:proofErr w:type="spellStart"/>
      <w:r w:rsidRPr="00435924">
        <w:rPr>
          <w:rFonts w:cstheme="minorHAnsi"/>
          <w:sz w:val="24"/>
          <w:szCs w:val="24"/>
          <w:lang w:val="en-GB"/>
        </w:rPr>
        <w:t>InTech</w:t>
      </w:r>
      <w:proofErr w:type="spellEnd"/>
      <w:r w:rsidRPr="00435924">
        <w:rPr>
          <w:rFonts w:cstheme="minorHAnsi"/>
          <w:sz w:val="24"/>
          <w:szCs w:val="24"/>
          <w:lang w:val="en-GB"/>
        </w:rPr>
        <w:t>, 2018.</w:t>
      </w:r>
    </w:p>
    <w:p w14:paraId="5E3BC510"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[14]</w:t>
      </w:r>
      <w:r w:rsidRPr="00435924">
        <w:rPr>
          <w:rFonts w:cstheme="minorHAnsi"/>
          <w:sz w:val="24"/>
          <w:szCs w:val="24"/>
          <w:lang w:val="en-GB"/>
        </w:rPr>
        <w:tab/>
        <w:t xml:space="preserve">S. J. Woo, J. H. Kong, D. G. Kim, and J. M. Kim, “A thin all-elastomeric capacitive pressure sensor array based on micro-contact printed elastic conductors,” </w:t>
      </w:r>
      <w:r w:rsidRPr="00435924">
        <w:rPr>
          <w:rFonts w:cstheme="minorHAnsi"/>
          <w:i/>
          <w:iCs/>
          <w:sz w:val="24"/>
          <w:szCs w:val="24"/>
          <w:lang w:val="en-GB"/>
        </w:rPr>
        <w:t>J. Mater. Chem. C</w:t>
      </w:r>
      <w:r w:rsidRPr="00435924">
        <w:rPr>
          <w:rFonts w:cstheme="minorHAnsi"/>
          <w:sz w:val="24"/>
          <w:szCs w:val="24"/>
          <w:lang w:val="en-GB"/>
        </w:rPr>
        <w:t>, vol. 2, no. 22, pp. 4415–4422, Jun. 2014.</w:t>
      </w:r>
    </w:p>
    <w:p w14:paraId="3603DC0B"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[15]</w:t>
      </w:r>
      <w:r w:rsidRPr="00435924">
        <w:rPr>
          <w:rFonts w:cstheme="minorHAnsi"/>
          <w:sz w:val="24"/>
          <w:szCs w:val="24"/>
          <w:lang w:val="en-GB"/>
        </w:rPr>
        <w:tab/>
        <w:t xml:space="preserve">D. A. Valle-Lopera, A. F. </w:t>
      </w:r>
      <w:proofErr w:type="spellStart"/>
      <w:r w:rsidRPr="00435924">
        <w:rPr>
          <w:rFonts w:cstheme="minorHAnsi"/>
          <w:sz w:val="24"/>
          <w:szCs w:val="24"/>
          <w:lang w:val="en-GB"/>
        </w:rPr>
        <w:t>Castaño</w:t>
      </w:r>
      <w:proofErr w:type="spellEnd"/>
      <w:r w:rsidRPr="00435924">
        <w:rPr>
          <w:rFonts w:cstheme="minorHAnsi"/>
          <w:sz w:val="24"/>
          <w:szCs w:val="24"/>
          <w:lang w:val="en-GB"/>
        </w:rPr>
        <w:t>-Franco, J. Gallego-</w:t>
      </w:r>
      <w:proofErr w:type="spellStart"/>
      <w:r w:rsidRPr="00435924">
        <w:rPr>
          <w:rFonts w:cstheme="minorHAnsi"/>
          <w:sz w:val="24"/>
          <w:szCs w:val="24"/>
          <w:lang w:val="en-GB"/>
        </w:rPr>
        <w:t>Londoño</w:t>
      </w:r>
      <w:proofErr w:type="spellEnd"/>
      <w:r w:rsidRPr="00435924">
        <w:rPr>
          <w:rFonts w:cstheme="minorHAnsi"/>
          <w:sz w:val="24"/>
          <w:szCs w:val="24"/>
          <w:lang w:val="en-GB"/>
        </w:rPr>
        <w:t>, and A. M. Hernández-</w:t>
      </w:r>
      <w:proofErr w:type="spellStart"/>
      <w:r w:rsidRPr="00435924">
        <w:rPr>
          <w:rFonts w:cstheme="minorHAnsi"/>
          <w:sz w:val="24"/>
          <w:szCs w:val="24"/>
          <w:lang w:val="en-GB"/>
        </w:rPr>
        <w:t>Valdivieso</w:t>
      </w:r>
      <w:proofErr w:type="spellEnd"/>
      <w:r w:rsidRPr="00435924">
        <w:rPr>
          <w:rFonts w:cstheme="minorHAnsi"/>
          <w:sz w:val="24"/>
          <w:szCs w:val="24"/>
          <w:lang w:val="en-GB"/>
        </w:rPr>
        <w:t xml:space="preserve">, “Test and fabrication of piezoresistive sensors for contact pressure measurement,” </w:t>
      </w:r>
      <w:r w:rsidRPr="00435924">
        <w:rPr>
          <w:rFonts w:cstheme="minorHAnsi"/>
          <w:i/>
          <w:iCs/>
          <w:sz w:val="24"/>
          <w:szCs w:val="24"/>
          <w:lang w:val="en-GB"/>
        </w:rPr>
        <w:t>Rev. Fac. Ing.</w:t>
      </w:r>
      <w:r w:rsidRPr="00435924">
        <w:rPr>
          <w:rFonts w:cstheme="minorHAnsi"/>
          <w:sz w:val="24"/>
          <w:szCs w:val="24"/>
          <w:lang w:val="en-GB"/>
        </w:rPr>
        <w:t>, vol. 2017, no. 82, pp. 47–52, 2017.</w:t>
      </w:r>
    </w:p>
    <w:p w14:paraId="4D1D54AF"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[16]</w:t>
      </w:r>
      <w:r w:rsidRPr="00435924">
        <w:rPr>
          <w:rFonts w:cstheme="minorHAnsi"/>
          <w:sz w:val="24"/>
          <w:szCs w:val="24"/>
          <w:lang w:val="en-GB"/>
        </w:rPr>
        <w:tab/>
        <w:t xml:space="preserve">S. Lu </w:t>
      </w:r>
      <w:r w:rsidRPr="00435924">
        <w:rPr>
          <w:rFonts w:cstheme="minorHAnsi"/>
          <w:i/>
          <w:iCs/>
          <w:sz w:val="24"/>
          <w:szCs w:val="24"/>
          <w:lang w:val="en-GB"/>
        </w:rPr>
        <w:t>et al.</w:t>
      </w:r>
      <w:r w:rsidRPr="00435924">
        <w:rPr>
          <w:rFonts w:cstheme="minorHAnsi"/>
          <w:sz w:val="24"/>
          <w:szCs w:val="24"/>
          <w:lang w:val="en-GB"/>
        </w:rPr>
        <w:t xml:space="preserve">, “Flexible, Print-in-Place 1D-2D Thin-Film Transistors Using Aerosol Jet Printing,” </w:t>
      </w:r>
      <w:r w:rsidRPr="00435924">
        <w:rPr>
          <w:rFonts w:cstheme="minorHAnsi"/>
          <w:i/>
          <w:iCs/>
          <w:sz w:val="24"/>
          <w:szCs w:val="24"/>
          <w:lang w:val="en-GB"/>
        </w:rPr>
        <w:t>ACS Nano</w:t>
      </w:r>
      <w:r w:rsidRPr="00435924">
        <w:rPr>
          <w:rFonts w:cstheme="minorHAnsi"/>
          <w:sz w:val="24"/>
          <w:szCs w:val="24"/>
          <w:lang w:val="en-GB"/>
        </w:rPr>
        <w:t>, vol. 13, no. 10, pp. 11263–11272, Oct. 2019.</w:t>
      </w:r>
    </w:p>
    <w:p w14:paraId="79468A5F"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[17]</w:t>
      </w:r>
      <w:r w:rsidRPr="00435924">
        <w:rPr>
          <w:rFonts w:cstheme="minorHAnsi"/>
          <w:sz w:val="24"/>
          <w:szCs w:val="24"/>
          <w:lang w:val="en-GB"/>
        </w:rPr>
        <w:tab/>
        <w:t xml:space="preserve">J. </w:t>
      </w:r>
      <w:proofErr w:type="spellStart"/>
      <w:r w:rsidRPr="00435924">
        <w:rPr>
          <w:rFonts w:cstheme="minorHAnsi"/>
          <w:sz w:val="24"/>
          <w:szCs w:val="24"/>
          <w:lang w:val="en-GB"/>
        </w:rPr>
        <w:t>Machiels</w:t>
      </w:r>
      <w:proofErr w:type="spellEnd"/>
      <w:r w:rsidRPr="00435924">
        <w:rPr>
          <w:rFonts w:cstheme="minorHAnsi"/>
          <w:sz w:val="24"/>
          <w:szCs w:val="24"/>
          <w:lang w:val="en-GB"/>
        </w:rPr>
        <w:t xml:space="preserve">, A. Verma, R. Appeltans, M. Buntinx, E. Ferraris, and W. Deferme, “Printed Electronics (PE) As An enabling Technology To Realize Flexible Mass Customized Smart Applications,” </w:t>
      </w:r>
      <w:r w:rsidRPr="00435924">
        <w:rPr>
          <w:rFonts w:cstheme="minorHAnsi"/>
          <w:i/>
          <w:iCs/>
          <w:sz w:val="24"/>
          <w:szCs w:val="24"/>
          <w:lang w:val="en-GB"/>
        </w:rPr>
        <w:t>Procedia CIRP</w:t>
      </w:r>
      <w:r w:rsidRPr="00435924">
        <w:rPr>
          <w:rFonts w:cstheme="minorHAnsi"/>
          <w:sz w:val="24"/>
          <w:szCs w:val="24"/>
          <w:lang w:val="en-GB"/>
        </w:rPr>
        <w:t>, vol. 96, pp. 115–120, 2021.</w:t>
      </w:r>
    </w:p>
    <w:p w14:paraId="223765AF"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[18]</w:t>
      </w:r>
      <w:r w:rsidRPr="00435924">
        <w:rPr>
          <w:rFonts w:cstheme="minorHAnsi"/>
          <w:sz w:val="24"/>
          <w:szCs w:val="24"/>
          <w:lang w:val="en-GB"/>
        </w:rPr>
        <w:tab/>
        <w:t xml:space="preserve">P. </w:t>
      </w:r>
      <w:proofErr w:type="spellStart"/>
      <w:r w:rsidRPr="00435924">
        <w:rPr>
          <w:rFonts w:cstheme="minorHAnsi"/>
          <w:sz w:val="24"/>
          <w:szCs w:val="24"/>
          <w:lang w:val="en-GB"/>
        </w:rPr>
        <w:t>Kopola</w:t>
      </w:r>
      <w:proofErr w:type="spellEnd"/>
      <w:r w:rsidRPr="00435924">
        <w:rPr>
          <w:rFonts w:cstheme="minorHAnsi"/>
          <w:sz w:val="24"/>
          <w:szCs w:val="24"/>
          <w:lang w:val="en-GB"/>
        </w:rPr>
        <w:t xml:space="preserve"> </w:t>
      </w:r>
      <w:r w:rsidRPr="00435924">
        <w:rPr>
          <w:rFonts w:cstheme="minorHAnsi"/>
          <w:i/>
          <w:iCs/>
          <w:sz w:val="24"/>
          <w:szCs w:val="24"/>
          <w:lang w:val="en-GB"/>
        </w:rPr>
        <w:t>et al.</w:t>
      </w:r>
      <w:r w:rsidRPr="00435924">
        <w:rPr>
          <w:rFonts w:cstheme="minorHAnsi"/>
          <w:sz w:val="24"/>
          <w:szCs w:val="24"/>
          <w:lang w:val="en-GB"/>
        </w:rPr>
        <w:t xml:space="preserve">, “Aerosol jet printed grid for ITO-free inverted organic solar cells,” </w:t>
      </w:r>
      <w:r w:rsidRPr="00435924">
        <w:rPr>
          <w:rFonts w:cstheme="minorHAnsi"/>
          <w:i/>
          <w:iCs/>
          <w:sz w:val="24"/>
          <w:szCs w:val="24"/>
          <w:lang w:val="en-GB"/>
        </w:rPr>
        <w:t>Sol. Energy Mater. Sol. Cells</w:t>
      </w:r>
      <w:r w:rsidRPr="00435924">
        <w:rPr>
          <w:rFonts w:cstheme="minorHAnsi"/>
          <w:sz w:val="24"/>
          <w:szCs w:val="24"/>
          <w:lang w:val="en-GB"/>
        </w:rPr>
        <w:t>, vol. 107, pp. 252–258, Dec. 2012.</w:t>
      </w:r>
    </w:p>
    <w:p w14:paraId="4244B820"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[19]</w:t>
      </w:r>
      <w:r w:rsidRPr="00435924">
        <w:rPr>
          <w:rFonts w:cstheme="minorHAnsi"/>
          <w:sz w:val="24"/>
          <w:szCs w:val="24"/>
          <w:lang w:val="en-GB"/>
        </w:rPr>
        <w:tab/>
        <w:t xml:space="preserve">J. G. Tait </w:t>
      </w:r>
      <w:r w:rsidRPr="00435924">
        <w:rPr>
          <w:rFonts w:cstheme="minorHAnsi"/>
          <w:i/>
          <w:iCs/>
          <w:sz w:val="24"/>
          <w:szCs w:val="24"/>
          <w:lang w:val="en-GB"/>
        </w:rPr>
        <w:t>et al.</w:t>
      </w:r>
      <w:r w:rsidRPr="00435924">
        <w:rPr>
          <w:rFonts w:cstheme="minorHAnsi"/>
          <w:sz w:val="24"/>
          <w:szCs w:val="24"/>
          <w:lang w:val="en-GB"/>
        </w:rPr>
        <w:t xml:space="preserve">, “Uniform Aerosol Jet printed polymer lines with 30 </w:t>
      </w:r>
      <w:proofErr w:type="spellStart"/>
      <w:r w:rsidRPr="00435924">
        <w:rPr>
          <w:rFonts w:cstheme="minorHAnsi"/>
          <w:sz w:val="24"/>
          <w:szCs w:val="24"/>
          <w:lang w:val="en-GB"/>
        </w:rPr>
        <w:t>μm</w:t>
      </w:r>
      <w:proofErr w:type="spellEnd"/>
      <w:r w:rsidRPr="00435924">
        <w:rPr>
          <w:rFonts w:cstheme="minorHAnsi"/>
          <w:sz w:val="24"/>
          <w:szCs w:val="24"/>
          <w:lang w:val="en-GB"/>
        </w:rPr>
        <w:t xml:space="preserve"> width for 140 </w:t>
      </w:r>
      <w:proofErr w:type="spellStart"/>
      <w:r w:rsidRPr="00435924">
        <w:rPr>
          <w:rFonts w:cstheme="minorHAnsi"/>
          <w:sz w:val="24"/>
          <w:szCs w:val="24"/>
          <w:lang w:val="en-GB"/>
        </w:rPr>
        <w:t>ppi</w:t>
      </w:r>
      <w:proofErr w:type="spellEnd"/>
      <w:r w:rsidRPr="00435924">
        <w:rPr>
          <w:rFonts w:cstheme="minorHAnsi"/>
          <w:sz w:val="24"/>
          <w:szCs w:val="24"/>
          <w:lang w:val="en-GB"/>
        </w:rPr>
        <w:t xml:space="preserve"> resolution RGB organic light emitting diodes,” </w:t>
      </w:r>
      <w:r w:rsidRPr="00435924">
        <w:rPr>
          <w:rFonts w:cstheme="minorHAnsi"/>
          <w:i/>
          <w:iCs/>
          <w:sz w:val="24"/>
          <w:szCs w:val="24"/>
          <w:lang w:val="en-GB"/>
        </w:rPr>
        <w:t>Org. Electron.</w:t>
      </w:r>
      <w:r w:rsidRPr="00435924">
        <w:rPr>
          <w:rFonts w:cstheme="minorHAnsi"/>
          <w:sz w:val="24"/>
          <w:szCs w:val="24"/>
          <w:lang w:val="en-GB"/>
        </w:rPr>
        <w:t>, vol. 22, pp. 40–43, Jul. 2015.</w:t>
      </w:r>
    </w:p>
    <w:p w14:paraId="61587D63"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[20]</w:t>
      </w:r>
      <w:r w:rsidRPr="00435924">
        <w:rPr>
          <w:rFonts w:cstheme="minorHAnsi"/>
          <w:sz w:val="24"/>
          <w:szCs w:val="24"/>
          <w:lang w:val="en-GB"/>
        </w:rPr>
        <w:tab/>
        <w:t xml:space="preserve">N. J. Wilkinson, M. A. A. Smith, R. W. Kay, and R. A. Harris, “A review of aerosol jet printing—a non-traditional hybrid process for micro-manufacturing,” </w:t>
      </w:r>
      <w:r w:rsidRPr="00435924">
        <w:rPr>
          <w:rFonts w:cstheme="minorHAnsi"/>
          <w:i/>
          <w:iCs/>
          <w:sz w:val="24"/>
          <w:szCs w:val="24"/>
          <w:lang w:val="en-GB"/>
        </w:rPr>
        <w:t>Int. J. Adv. Manuf. Technol.</w:t>
      </w:r>
      <w:r w:rsidRPr="00435924">
        <w:rPr>
          <w:rFonts w:cstheme="minorHAnsi"/>
          <w:sz w:val="24"/>
          <w:szCs w:val="24"/>
          <w:lang w:val="en-GB"/>
        </w:rPr>
        <w:t>, vol. 105, no. 11, pp. 4599–4619, Dec. 2019.</w:t>
      </w:r>
    </w:p>
    <w:p w14:paraId="1ACF3009"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[21]</w:t>
      </w:r>
      <w:r w:rsidRPr="00435924">
        <w:rPr>
          <w:rFonts w:cstheme="minorHAnsi"/>
          <w:sz w:val="24"/>
          <w:szCs w:val="24"/>
          <w:lang w:val="en-GB"/>
        </w:rPr>
        <w:tab/>
        <w:t xml:space="preserve">E. B. </w:t>
      </w:r>
      <w:proofErr w:type="spellStart"/>
      <w:r w:rsidRPr="00435924">
        <w:rPr>
          <w:rFonts w:cstheme="minorHAnsi"/>
          <w:sz w:val="24"/>
          <w:szCs w:val="24"/>
          <w:lang w:val="en-GB"/>
        </w:rPr>
        <w:t>Secor</w:t>
      </w:r>
      <w:proofErr w:type="spellEnd"/>
      <w:r w:rsidRPr="00435924">
        <w:rPr>
          <w:rFonts w:cstheme="minorHAnsi"/>
          <w:sz w:val="24"/>
          <w:szCs w:val="24"/>
          <w:lang w:val="en-GB"/>
        </w:rPr>
        <w:t xml:space="preserve">, “Principles of aerosol jet printing,” </w:t>
      </w:r>
      <w:r w:rsidRPr="00435924">
        <w:rPr>
          <w:rFonts w:cstheme="minorHAnsi"/>
          <w:i/>
          <w:iCs/>
          <w:sz w:val="24"/>
          <w:szCs w:val="24"/>
          <w:lang w:val="en-GB"/>
        </w:rPr>
        <w:t>Flex. Print. Electron.</w:t>
      </w:r>
      <w:r w:rsidRPr="00435924">
        <w:rPr>
          <w:rFonts w:cstheme="minorHAnsi"/>
          <w:sz w:val="24"/>
          <w:szCs w:val="24"/>
          <w:lang w:val="en-GB"/>
        </w:rPr>
        <w:t>, vol. 3, no. 3, 2018.</w:t>
      </w:r>
    </w:p>
    <w:p w14:paraId="1972806B"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[22]</w:t>
      </w:r>
      <w:r w:rsidRPr="00435924">
        <w:rPr>
          <w:rFonts w:cstheme="minorHAnsi"/>
          <w:sz w:val="24"/>
          <w:szCs w:val="24"/>
          <w:lang w:val="en-GB"/>
        </w:rPr>
        <w:tab/>
        <w:t xml:space="preserve">J. Ahmad, H. Andersson, and J. </w:t>
      </w:r>
      <w:proofErr w:type="spellStart"/>
      <w:r w:rsidRPr="00435924">
        <w:rPr>
          <w:rFonts w:cstheme="minorHAnsi"/>
          <w:sz w:val="24"/>
          <w:szCs w:val="24"/>
          <w:lang w:val="en-GB"/>
        </w:rPr>
        <w:t>Sidén</w:t>
      </w:r>
      <w:proofErr w:type="spellEnd"/>
      <w:r w:rsidRPr="00435924">
        <w:rPr>
          <w:rFonts w:cstheme="minorHAnsi"/>
          <w:sz w:val="24"/>
          <w:szCs w:val="24"/>
          <w:lang w:val="en-GB"/>
        </w:rPr>
        <w:t xml:space="preserve">, “Screen-Printed Piezoresistive Sensors for Monitoring Pressure Distribution in Wheelchair,” </w:t>
      </w:r>
      <w:r w:rsidRPr="00435924">
        <w:rPr>
          <w:rFonts w:cstheme="minorHAnsi"/>
          <w:i/>
          <w:iCs/>
          <w:sz w:val="24"/>
          <w:szCs w:val="24"/>
          <w:lang w:val="en-GB"/>
        </w:rPr>
        <w:t>IEEE Sens. J.</w:t>
      </w:r>
      <w:r w:rsidRPr="00435924">
        <w:rPr>
          <w:rFonts w:cstheme="minorHAnsi"/>
          <w:sz w:val="24"/>
          <w:szCs w:val="24"/>
          <w:lang w:val="en-GB"/>
        </w:rPr>
        <w:t>, vol. 19, no. 6, pp. 2055–2063, Mar. 2019.</w:t>
      </w:r>
    </w:p>
    <w:p w14:paraId="58B556B8"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[23]</w:t>
      </w:r>
      <w:r w:rsidRPr="00435924">
        <w:rPr>
          <w:rFonts w:cstheme="minorHAnsi"/>
          <w:sz w:val="24"/>
          <w:szCs w:val="24"/>
          <w:lang w:val="en-GB"/>
        </w:rPr>
        <w:tab/>
        <w:t xml:space="preserve">B. B. </w:t>
      </w:r>
      <w:proofErr w:type="spellStart"/>
      <w:r w:rsidRPr="00435924">
        <w:rPr>
          <w:rFonts w:cstheme="minorHAnsi"/>
          <w:sz w:val="24"/>
          <w:szCs w:val="24"/>
          <w:lang w:val="en-GB"/>
        </w:rPr>
        <w:t>Narakathu</w:t>
      </w:r>
      <w:proofErr w:type="spellEnd"/>
      <w:r w:rsidRPr="00435924">
        <w:rPr>
          <w:rFonts w:cstheme="minorHAnsi"/>
          <w:sz w:val="24"/>
          <w:szCs w:val="24"/>
          <w:lang w:val="en-GB"/>
        </w:rPr>
        <w:t xml:space="preserve"> </w:t>
      </w:r>
      <w:r w:rsidRPr="00435924">
        <w:rPr>
          <w:rFonts w:cstheme="minorHAnsi"/>
          <w:i/>
          <w:iCs/>
          <w:sz w:val="24"/>
          <w:szCs w:val="24"/>
          <w:lang w:val="en-GB"/>
        </w:rPr>
        <w:t>et al.</w:t>
      </w:r>
      <w:r w:rsidRPr="00435924">
        <w:rPr>
          <w:rFonts w:cstheme="minorHAnsi"/>
          <w:sz w:val="24"/>
          <w:szCs w:val="24"/>
          <w:lang w:val="en-GB"/>
        </w:rPr>
        <w:t xml:space="preserve">, “A novel fully printed and flexible capacitive pressure sensor,” in </w:t>
      </w:r>
      <w:r w:rsidRPr="00435924">
        <w:rPr>
          <w:rFonts w:cstheme="minorHAnsi"/>
          <w:i/>
          <w:iCs/>
          <w:sz w:val="24"/>
          <w:szCs w:val="24"/>
          <w:lang w:val="en-GB"/>
        </w:rPr>
        <w:t>Proceedings of IEEE Sensors</w:t>
      </w:r>
      <w:r w:rsidRPr="00435924">
        <w:rPr>
          <w:rFonts w:cstheme="minorHAnsi"/>
          <w:sz w:val="24"/>
          <w:szCs w:val="24"/>
          <w:lang w:val="en-GB"/>
        </w:rPr>
        <w:t>, 2012.</w:t>
      </w:r>
    </w:p>
    <w:p w14:paraId="3FCCC67B"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[24]</w:t>
      </w:r>
      <w:r w:rsidRPr="00435924">
        <w:rPr>
          <w:rFonts w:cstheme="minorHAnsi"/>
          <w:sz w:val="24"/>
          <w:szCs w:val="24"/>
          <w:lang w:val="en-GB"/>
        </w:rPr>
        <w:tab/>
        <w:t xml:space="preserve">M. I. </w:t>
      </w:r>
      <w:proofErr w:type="spellStart"/>
      <w:r w:rsidRPr="00435924">
        <w:rPr>
          <w:rFonts w:cstheme="minorHAnsi"/>
          <w:sz w:val="24"/>
          <w:szCs w:val="24"/>
          <w:lang w:val="en-GB"/>
        </w:rPr>
        <w:t>Tiwana</w:t>
      </w:r>
      <w:proofErr w:type="spellEnd"/>
      <w:r w:rsidRPr="00435924">
        <w:rPr>
          <w:rFonts w:cstheme="minorHAnsi"/>
          <w:sz w:val="24"/>
          <w:szCs w:val="24"/>
          <w:lang w:val="en-GB"/>
        </w:rPr>
        <w:t xml:space="preserve">, S. J. Redmond, and N. H. Lovell, “A review of tactile sensing technologies with applications in biomedical engineering,” </w:t>
      </w:r>
      <w:r w:rsidRPr="00435924">
        <w:rPr>
          <w:rFonts w:cstheme="minorHAnsi"/>
          <w:i/>
          <w:iCs/>
          <w:sz w:val="24"/>
          <w:szCs w:val="24"/>
          <w:lang w:val="en-GB"/>
        </w:rPr>
        <w:t>Sensors Actuators A Phys.</w:t>
      </w:r>
      <w:r w:rsidRPr="00435924">
        <w:rPr>
          <w:rFonts w:cstheme="minorHAnsi"/>
          <w:sz w:val="24"/>
          <w:szCs w:val="24"/>
          <w:lang w:val="en-GB"/>
        </w:rPr>
        <w:t>, vol. 179, pp. 17–31, 2012.</w:t>
      </w:r>
    </w:p>
    <w:p w14:paraId="2DE73D45"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[25]</w:t>
      </w:r>
      <w:r w:rsidRPr="00435924">
        <w:rPr>
          <w:rFonts w:cstheme="minorHAnsi"/>
          <w:sz w:val="24"/>
          <w:szCs w:val="24"/>
          <w:lang w:val="en-GB"/>
        </w:rPr>
        <w:tab/>
        <w:t xml:space="preserve">B. </w:t>
      </w:r>
      <w:proofErr w:type="spellStart"/>
      <w:r w:rsidRPr="00435924">
        <w:rPr>
          <w:rFonts w:cstheme="minorHAnsi"/>
          <w:sz w:val="24"/>
          <w:szCs w:val="24"/>
          <w:lang w:val="en-GB"/>
        </w:rPr>
        <w:t>Polzinger</w:t>
      </w:r>
      <w:proofErr w:type="spellEnd"/>
      <w:r w:rsidRPr="00435924">
        <w:rPr>
          <w:rFonts w:cstheme="minorHAnsi"/>
          <w:sz w:val="24"/>
          <w:szCs w:val="24"/>
          <w:lang w:val="en-GB"/>
        </w:rPr>
        <w:t xml:space="preserve">, J. Keck, V. Matic, W. Eberhardt, and H. </w:t>
      </w:r>
      <w:proofErr w:type="spellStart"/>
      <w:r w:rsidRPr="00435924">
        <w:rPr>
          <w:rFonts w:cstheme="minorHAnsi"/>
          <w:sz w:val="24"/>
          <w:szCs w:val="24"/>
          <w:lang w:val="en-GB"/>
        </w:rPr>
        <w:t>Kück</w:t>
      </w:r>
      <w:proofErr w:type="spellEnd"/>
      <w:r w:rsidRPr="00435924">
        <w:rPr>
          <w:rFonts w:cstheme="minorHAnsi"/>
          <w:sz w:val="24"/>
          <w:szCs w:val="24"/>
          <w:lang w:val="en-GB"/>
        </w:rPr>
        <w:t xml:space="preserve">, “D4. 1-Inkjet and Aerosol Jet® Printed Sensors on 2D and 3D Substrates,” </w:t>
      </w:r>
      <w:r w:rsidRPr="00435924">
        <w:rPr>
          <w:rFonts w:cstheme="minorHAnsi"/>
          <w:i/>
          <w:iCs/>
          <w:sz w:val="24"/>
          <w:szCs w:val="24"/>
          <w:lang w:val="en-GB"/>
        </w:rPr>
        <w:t>Proc. Sens. 2015</w:t>
      </w:r>
      <w:r w:rsidRPr="00435924">
        <w:rPr>
          <w:rFonts w:cstheme="minorHAnsi"/>
          <w:sz w:val="24"/>
          <w:szCs w:val="24"/>
          <w:lang w:val="en-GB"/>
        </w:rPr>
        <w:t>, pp. 566–569, 2015.</w:t>
      </w:r>
    </w:p>
    <w:p w14:paraId="1B2638B7"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[26]</w:t>
      </w:r>
      <w:r w:rsidRPr="00435924">
        <w:rPr>
          <w:rFonts w:cstheme="minorHAnsi"/>
          <w:sz w:val="24"/>
          <w:szCs w:val="24"/>
          <w:lang w:val="en-GB"/>
        </w:rPr>
        <w:tab/>
        <w:t xml:space="preserve">S. Rajala, M. Schouten, G. Krijnen, and S. </w:t>
      </w:r>
      <w:proofErr w:type="spellStart"/>
      <w:r w:rsidRPr="00435924">
        <w:rPr>
          <w:rFonts w:cstheme="minorHAnsi"/>
          <w:sz w:val="24"/>
          <w:szCs w:val="24"/>
          <w:lang w:val="en-GB"/>
        </w:rPr>
        <w:t>Tuukkanen</w:t>
      </w:r>
      <w:proofErr w:type="spellEnd"/>
      <w:r w:rsidRPr="00435924">
        <w:rPr>
          <w:rFonts w:cstheme="minorHAnsi"/>
          <w:sz w:val="24"/>
          <w:szCs w:val="24"/>
          <w:lang w:val="en-GB"/>
        </w:rPr>
        <w:t>, “High bending-mode sensitivity of printed piezoelectric poly (</w:t>
      </w:r>
      <w:proofErr w:type="spellStart"/>
      <w:r w:rsidRPr="00435924">
        <w:rPr>
          <w:rFonts w:cstheme="minorHAnsi"/>
          <w:sz w:val="24"/>
          <w:szCs w:val="24"/>
          <w:lang w:val="en-GB"/>
        </w:rPr>
        <w:t>vinylidenefluoride</w:t>
      </w:r>
      <w:proofErr w:type="spellEnd"/>
      <w:r w:rsidRPr="00435924">
        <w:rPr>
          <w:rFonts w:cstheme="minorHAnsi"/>
          <w:sz w:val="24"/>
          <w:szCs w:val="24"/>
          <w:lang w:val="en-GB"/>
        </w:rPr>
        <w:t>-co-</w:t>
      </w:r>
      <w:proofErr w:type="spellStart"/>
      <w:r w:rsidRPr="00435924">
        <w:rPr>
          <w:rFonts w:cstheme="minorHAnsi"/>
          <w:sz w:val="24"/>
          <w:szCs w:val="24"/>
          <w:lang w:val="en-GB"/>
        </w:rPr>
        <w:t>trifluoroethylene</w:t>
      </w:r>
      <w:proofErr w:type="spellEnd"/>
      <w:r w:rsidRPr="00435924">
        <w:rPr>
          <w:rFonts w:cstheme="minorHAnsi"/>
          <w:sz w:val="24"/>
          <w:szCs w:val="24"/>
          <w:lang w:val="en-GB"/>
        </w:rPr>
        <w:t xml:space="preserve">) sensors,” </w:t>
      </w:r>
      <w:r w:rsidRPr="00435924">
        <w:rPr>
          <w:rFonts w:cstheme="minorHAnsi"/>
          <w:i/>
          <w:iCs/>
          <w:sz w:val="24"/>
          <w:szCs w:val="24"/>
          <w:lang w:val="en-GB"/>
        </w:rPr>
        <w:t>ACS omega</w:t>
      </w:r>
      <w:r w:rsidRPr="00435924">
        <w:rPr>
          <w:rFonts w:cstheme="minorHAnsi"/>
          <w:sz w:val="24"/>
          <w:szCs w:val="24"/>
          <w:lang w:val="en-GB"/>
        </w:rPr>
        <w:t>, vol. 3, no. 7, pp. 8067–8073, 2018.</w:t>
      </w:r>
    </w:p>
    <w:p w14:paraId="245A843F"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[27]</w:t>
      </w:r>
      <w:r w:rsidRPr="00435924">
        <w:rPr>
          <w:rFonts w:cstheme="minorHAnsi"/>
          <w:sz w:val="24"/>
          <w:szCs w:val="24"/>
          <w:lang w:val="en-GB"/>
        </w:rPr>
        <w:tab/>
        <w:t xml:space="preserve">R. </w:t>
      </w:r>
      <w:proofErr w:type="spellStart"/>
      <w:r w:rsidRPr="00435924">
        <w:rPr>
          <w:rFonts w:cstheme="minorHAnsi"/>
          <w:sz w:val="24"/>
          <w:szCs w:val="24"/>
          <w:lang w:val="en-GB"/>
        </w:rPr>
        <w:t>Ramalingame</w:t>
      </w:r>
      <w:proofErr w:type="spellEnd"/>
      <w:r w:rsidRPr="00435924">
        <w:rPr>
          <w:rFonts w:cstheme="minorHAnsi"/>
          <w:sz w:val="24"/>
          <w:szCs w:val="24"/>
          <w:lang w:val="en-GB"/>
        </w:rPr>
        <w:t xml:space="preserve"> </w:t>
      </w:r>
      <w:r w:rsidRPr="00435924">
        <w:rPr>
          <w:rFonts w:cstheme="minorHAnsi"/>
          <w:i/>
          <w:iCs/>
          <w:sz w:val="24"/>
          <w:szCs w:val="24"/>
          <w:lang w:val="en-GB"/>
        </w:rPr>
        <w:t>et al.</w:t>
      </w:r>
      <w:r w:rsidRPr="00435924">
        <w:rPr>
          <w:rFonts w:cstheme="minorHAnsi"/>
          <w:sz w:val="24"/>
          <w:szCs w:val="24"/>
          <w:lang w:val="en-GB"/>
        </w:rPr>
        <w:t xml:space="preserve">, “Flexible piezoresistive sensor matrix based on a carbon nanotube PDMS composite for dynamic pressure distribution measurement,” </w:t>
      </w:r>
      <w:r w:rsidRPr="00435924">
        <w:rPr>
          <w:rFonts w:cstheme="minorHAnsi"/>
          <w:i/>
          <w:iCs/>
          <w:sz w:val="24"/>
          <w:szCs w:val="24"/>
          <w:lang w:val="en-GB"/>
        </w:rPr>
        <w:t>J. Sensors Sens. Syst.</w:t>
      </w:r>
      <w:r w:rsidRPr="00435924">
        <w:rPr>
          <w:rFonts w:cstheme="minorHAnsi"/>
          <w:sz w:val="24"/>
          <w:szCs w:val="24"/>
          <w:lang w:val="en-GB"/>
        </w:rPr>
        <w:t>, vol. 8, no. 1, pp. 1–7, 2019.</w:t>
      </w:r>
    </w:p>
    <w:p w14:paraId="3F902E77"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[28]</w:t>
      </w:r>
      <w:r w:rsidRPr="00435924">
        <w:rPr>
          <w:rFonts w:cstheme="minorHAnsi"/>
          <w:sz w:val="24"/>
          <w:szCs w:val="24"/>
          <w:lang w:val="en-GB"/>
        </w:rPr>
        <w:tab/>
        <w:t xml:space="preserve">J. Ahmad, H. Andersson, and J. </w:t>
      </w:r>
      <w:proofErr w:type="spellStart"/>
      <w:r w:rsidRPr="00435924">
        <w:rPr>
          <w:rFonts w:cstheme="minorHAnsi"/>
          <w:sz w:val="24"/>
          <w:szCs w:val="24"/>
          <w:lang w:val="en-GB"/>
        </w:rPr>
        <w:t>Sidén</w:t>
      </w:r>
      <w:proofErr w:type="spellEnd"/>
      <w:r w:rsidRPr="00435924">
        <w:rPr>
          <w:rFonts w:cstheme="minorHAnsi"/>
          <w:sz w:val="24"/>
          <w:szCs w:val="24"/>
          <w:lang w:val="en-GB"/>
        </w:rPr>
        <w:t xml:space="preserve">, “Screen-Printed Piezoresistive Sensors for Monitoring Pressure Distribution in Wheelchair,” </w:t>
      </w:r>
      <w:r w:rsidRPr="00435924">
        <w:rPr>
          <w:rFonts w:cstheme="minorHAnsi"/>
          <w:i/>
          <w:iCs/>
          <w:sz w:val="24"/>
          <w:szCs w:val="24"/>
          <w:lang w:val="en-GB"/>
        </w:rPr>
        <w:t>IEEE Sens. J.</w:t>
      </w:r>
      <w:r w:rsidRPr="00435924">
        <w:rPr>
          <w:rFonts w:cstheme="minorHAnsi"/>
          <w:sz w:val="24"/>
          <w:szCs w:val="24"/>
          <w:lang w:val="en-GB"/>
        </w:rPr>
        <w:t>, vol. 19, no. 6, pp. 2055–2063, 2019.</w:t>
      </w:r>
    </w:p>
    <w:p w14:paraId="1953734F"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[29]</w:t>
      </w:r>
      <w:r w:rsidRPr="00435924">
        <w:rPr>
          <w:rFonts w:cstheme="minorHAnsi"/>
          <w:sz w:val="24"/>
          <w:szCs w:val="24"/>
          <w:lang w:val="en-GB"/>
        </w:rPr>
        <w:tab/>
        <w:t xml:space="preserve">L. Wang, T. Ding, and P. Wang, “Thin flexible pressure sensor array based on carbon black/silicone rubber nanocomposite,” </w:t>
      </w:r>
      <w:r w:rsidRPr="00435924">
        <w:rPr>
          <w:rFonts w:cstheme="minorHAnsi"/>
          <w:i/>
          <w:iCs/>
          <w:sz w:val="24"/>
          <w:szCs w:val="24"/>
          <w:lang w:val="en-GB"/>
        </w:rPr>
        <w:t>IEEE Sens. J.</w:t>
      </w:r>
      <w:r w:rsidRPr="00435924">
        <w:rPr>
          <w:rFonts w:cstheme="minorHAnsi"/>
          <w:sz w:val="24"/>
          <w:szCs w:val="24"/>
          <w:lang w:val="en-GB"/>
        </w:rPr>
        <w:t>, vol. 9, no. 9, pp. 1130–1135, 2009.</w:t>
      </w:r>
    </w:p>
    <w:p w14:paraId="317B5CA4"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[30]</w:t>
      </w:r>
      <w:r w:rsidRPr="00435924">
        <w:rPr>
          <w:rFonts w:cstheme="minorHAnsi"/>
          <w:sz w:val="24"/>
          <w:szCs w:val="24"/>
          <w:lang w:val="en-GB"/>
        </w:rPr>
        <w:tab/>
        <w:t xml:space="preserve">S. Park </w:t>
      </w:r>
      <w:r w:rsidRPr="00435924">
        <w:rPr>
          <w:rFonts w:cstheme="minorHAnsi"/>
          <w:i/>
          <w:iCs/>
          <w:sz w:val="24"/>
          <w:szCs w:val="24"/>
          <w:lang w:val="en-GB"/>
        </w:rPr>
        <w:t>et al.</w:t>
      </w:r>
      <w:r w:rsidRPr="00435924">
        <w:rPr>
          <w:rFonts w:cstheme="minorHAnsi"/>
          <w:sz w:val="24"/>
          <w:szCs w:val="24"/>
          <w:lang w:val="en-GB"/>
        </w:rPr>
        <w:t xml:space="preserve">, “Stretchable Energy-Harvesting Tactile Electronic Skin Capable of Differentiating Multiple Mechanical Stimuli Modes,” </w:t>
      </w:r>
      <w:r w:rsidRPr="00435924">
        <w:rPr>
          <w:rFonts w:cstheme="minorHAnsi"/>
          <w:i/>
          <w:iCs/>
          <w:sz w:val="24"/>
          <w:szCs w:val="24"/>
          <w:lang w:val="en-GB"/>
        </w:rPr>
        <w:t>Adv. Mater.</w:t>
      </w:r>
      <w:r w:rsidRPr="00435924">
        <w:rPr>
          <w:rFonts w:cstheme="minorHAnsi"/>
          <w:sz w:val="24"/>
          <w:szCs w:val="24"/>
          <w:lang w:val="en-GB"/>
        </w:rPr>
        <w:t>, vol. 26, no. 43, pp. 7324–7332, Nov. 2014.</w:t>
      </w:r>
    </w:p>
    <w:p w14:paraId="649DC93B"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[31]</w:t>
      </w:r>
      <w:r w:rsidRPr="00435924">
        <w:rPr>
          <w:rFonts w:cstheme="minorHAnsi"/>
          <w:sz w:val="24"/>
          <w:szCs w:val="24"/>
          <w:lang w:val="en-GB"/>
        </w:rPr>
        <w:tab/>
        <w:t xml:space="preserve">J.-Y. Sun, C. </w:t>
      </w:r>
      <w:proofErr w:type="spellStart"/>
      <w:r w:rsidRPr="00435924">
        <w:rPr>
          <w:rFonts w:cstheme="minorHAnsi"/>
          <w:sz w:val="24"/>
          <w:szCs w:val="24"/>
          <w:lang w:val="en-GB"/>
        </w:rPr>
        <w:t>Keplinger</w:t>
      </w:r>
      <w:proofErr w:type="spellEnd"/>
      <w:r w:rsidRPr="00435924">
        <w:rPr>
          <w:rFonts w:cstheme="minorHAnsi"/>
          <w:sz w:val="24"/>
          <w:szCs w:val="24"/>
          <w:lang w:val="en-GB"/>
        </w:rPr>
        <w:t xml:space="preserve">, G. M. </w:t>
      </w:r>
      <w:proofErr w:type="spellStart"/>
      <w:r w:rsidRPr="00435924">
        <w:rPr>
          <w:rFonts w:cstheme="minorHAnsi"/>
          <w:sz w:val="24"/>
          <w:szCs w:val="24"/>
          <w:lang w:val="en-GB"/>
        </w:rPr>
        <w:t>Whitesides</w:t>
      </w:r>
      <w:proofErr w:type="spellEnd"/>
      <w:r w:rsidRPr="00435924">
        <w:rPr>
          <w:rFonts w:cstheme="minorHAnsi"/>
          <w:sz w:val="24"/>
          <w:szCs w:val="24"/>
          <w:lang w:val="en-GB"/>
        </w:rPr>
        <w:t xml:space="preserve">, and Z. Suo, “Ionic skin,” </w:t>
      </w:r>
      <w:r w:rsidRPr="00435924">
        <w:rPr>
          <w:rFonts w:cstheme="minorHAnsi"/>
          <w:i/>
          <w:iCs/>
          <w:sz w:val="24"/>
          <w:szCs w:val="24"/>
          <w:lang w:val="en-GB"/>
        </w:rPr>
        <w:t>Adv. Mater.</w:t>
      </w:r>
      <w:r w:rsidRPr="00435924">
        <w:rPr>
          <w:rFonts w:cstheme="minorHAnsi"/>
          <w:sz w:val="24"/>
          <w:szCs w:val="24"/>
          <w:lang w:val="en-GB"/>
        </w:rPr>
        <w:t>, vol. 26, no. 45, pp. 7608–7614, Dec. 2014.</w:t>
      </w:r>
    </w:p>
    <w:p w14:paraId="143DCB7B"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[32]</w:t>
      </w:r>
      <w:r w:rsidRPr="00435924">
        <w:rPr>
          <w:rFonts w:cstheme="minorHAnsi"/>
          <w:sz w:val="24"/>
          <w:szCs w:val="24"/>
          <w:lang w:val="en-GB"/>
        </w:rPr>
        <w:tab/>
        <w:t xml:space="preserve">J. S. Kim and G. W. Kim, “Hysteresis compensation of piezoresistive carbon nanotube/polydimethylsiloxane composite-based force sensors,” </w:t>
      </w:r>
      <w:r w:rsidRPr="00435924">
        <w:rPr>
          <w:rFonts w:cstheme="minorHAnsi"/>
          <w:i/>
          <w:iCs/>
          <w:sz w:val="24"/>
          <w:szCs w:val="24"/>
          <w:lang w:val="en-GB"/>
        </w:rPr>
        <w:t>Sensors (Switzerland)</w:t>
      </w:r>
      <w:r w:rsidRPr="00435924">
        <w:rPr>
          <w:rFonts w:cstheme="minorHAnsi"/>
          <w:sz w:val="24"/>
          <w:szCs w:val="24"/>
          <w:lang w:val="en-GB"/>
        </w:rPr>
        <w:t>, vol. 17, no. 2, Jan. 2017.</w:t>
      </w:r>
    </w:p>
    <w:p w14:paraId="21B3E881"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[33]</w:t>
      </w:r>
      <w:r w:rsidRPr="00435924">
        <w:rPr>
          <w:rFonts w:cstheme="minorHAnsi"/>
          <w:sz w:val="24"/>
          <w:szCs w:val="24"/>
          <w:lang w:val="en-GB"/>
        </w:rPr>
        <w:tab/>
        <w:t xml:space="preserve">R. </w:t>
      </w:r>
      <w:proofErr w:type="spellStart"/>
      <w:r w:rsidRPr="00435924">
        <w:rPr>
          <w:rFonts w:cstheme="minorHAnsi"/>
          <w:sz w:val="24"/>
          <w:szCs w:val="24"/>
          <w:lang w:val="en-GB"/>
        </w:rPr>
        <w:t>Ramalingame</w:t>
      </w:r>
      <w:proofErr w:type="spellEnd"/>
      <w:r w:rsidRPr="00435924">
        <w:rPr>
          <w:rFonts w:cstheme="minorHAnsi"/>
          <w:sz w:val="24"/>
          <w:szCs w:val="24"/>
          <w:lang w:val="en-GB"/>
        </w:rPr>
        <w:t xml:space="preserve"> </w:t>
      </w:r>
      <w:r w:rsidRPr="00435924">
        <w:rPr>
          <w:rFonts w:cstheme="minorHAnsi"/>
          <w:i/>
          <w:iCs/>
          <w:sz w:val="24"/>
          <w:szCs w:val="24"/>
          <w:lang w:val="en-GB"/>
        </w:rPr>
        <w:t>et al.</w:t>
      </w:r>
      <w:r w:rsidRPr="00435924">
        <w:rPr>
          <w:rFonts w:cstheme="minorHAnsi"/>
          <w:sz w:val="24"/>
          <w:szCs w:val="24"/>
          <w:lang w:val="en-GB"/>
        </w:rPr>
        <w:t xml:space="preserve">, “Flexible piezoresistive sensor matrix based on a carbon nanotube PDMS composite for dynamic pressure distribution measurement,” </w:t>
      </w:r>
      <w:r w:rsidRPr="00435924">
        <w:rPr>
          <w:rFonts w:cstheme="minorHAnsi"/>
          <w:i/>
          <w:iCs/>
          <w:sz w:val="24"/>
          <w:szCs w:val="24"/>
          <w:lang w:val="en-GB"/>
        </w:rPr>
        <w:t>J. Sensors Sens. Syst.</w:t>
      </w:r>
      <w:r w:rsidRPr="00435924">
        <w:rPr>
          <w:rFonts w:cstheme="minorHAnsi"/>
          <w:sz w:val="24"/>
          <w:szCs w:val="24"/>
          <w:lang w:val="en-GB"/>
        </w:rPr>
        <w:t>, vol. 8, no. 1, pp. 1–7, 2019.</w:t>
      </w:r>
    </w:p>
    <w:p w14:paraId="0DEB66E5"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[34]</w:t>
      </w:r>
      <w:r w:rsidRPr="00435924">
        <w:rPr>
          <w:rFonts w:cstheme="minorHAnsi"/>
          <w:sz w:val="24"/>
          <w:szCs w:val="24"/>
          <w:lang w:val="en-GB"/>
        </w:rPr>
        <w:tab/>
        <w:t xml:space="preserve">H. </w:t>
      </w:r>
      <w:proofErr w:type="spellStart"/>
      <w:r w:rsidRPr="00435924">
        <w:rPr>
          <w:rFonts w:cstheme="minorHAnsi"/>
          <w:sz w:val="24"/>
          <w:szCs w:val="24"/>
          <w:lang w:val="en-GB"/>
        </w:rPr>
        <w:t>Montazerian</w:t>
      </w:r>
      <w:proofErr w:type="spellEnd"/>
      <w:r w:rsidRPr="00435924">
        <w:rPr>
          <w:rFonts w:cstheme="minorHAnsi"/>
          <w:sz w:val="24"/>
          <w:szCs w:val="24"/>
          <w:lang w:val="en-GB"/>
        </w:rPr>
        <w:t xml:space="preserve">, A. </w:t>
      </w:r>
      <w:proofErr w:type="spellStart"/>
      <w:r w:rsidRPr="00435924">
        <w:rPr>
          <w:rFonts w:cstheme="minorHAnsi"/>
          <w:sz w:val="24"/>
          <w:szCs w:val="24"/>
          <w:lang w:val="en-GB"/>
        </w:rPr>
        <w:t>Dalili</w:t>
      </w:r>
      <w:proofErr w:type="spellEnd"/>
      <w:r w:rsidRPr="00435924">
        <w:rPr>
          <w:rFonts w:cstheme="minorHAnsi"/>
          <w:sz w:val="24"/>
          <w:szCs w:val="24"/>
          <w:lang w:val="en-GB"/>
        </w:rPr>
        <w:t xml:space="preserve">, A. S. Milani, and M. </w:t>
      </w:r>
      <w:proofErr w:type="spellStart"/>
      <w:r w:rsidRPr="00435924">
        <w:rPr>
          <w:rFonts w:cstheme="minorHAnsi"/>
          <w:sz w:val="24"/>
          <w:szCs w:val="24"/>
          <w:lang w:val="en-GB"/>
        </w:rPr>
        <w:t>Hoorfar</w:t>
      </w:r>
      <w:proofErr w:type="spellEnd"/>
      <w:r w:rsidRPr="00435924">
        <w:rPr>
          <w:rFonts w:cstheme="minorHAnsi"/>
          <w:sz w:val="24"/>
          <w:szCs w:val="24"/>
          <w:lang w:val="en-GB"/>
        </w:rPr>
        <w:t xml:space="preserve">, “Piezoresistive sensing in chopped carbon </w:t>
      </w:r>
      <w:proofErr w:type="spellStart"/>
      <w:r w:rsidRPr="00435924">
        <w:rPr>
          <w:rFonts w:cstheme="minorHAnsi"/>
          <w:sz w:val="24"/>
          <w:szCs w:val="24"/>
          <w:lang w:val="en-GB"/>
        </w:rPr>
        <w:t>fiber</w:t>
      </w:r>
      <w:proofErr w:type="spellEnd"/>
      <w:r w:rsidRPr="00435924">
        <w:rPr>
          <w:rFonts w:cstheme="minorHAnsi"/>
          <w:sz w:val="24"/>
          <w:szCs w:val="24"/>
          <w:lang w:val="en-GB"/>
        </w:rPr>
        <w:t xml:space="preserve"> embedded PDMS yarns,” </w:t>
      </w:r>
      <w:r w:rsidRPr="00435924">
        <w:rPr>
          <w:rFonts w:cstheme="minorHAnsi"/>
          <w:i/>
          <w:iCs/>
          <w:sz w:val="24"/>
          <w:szCs w:val="24"/>
          <w:lang w:val="en-GB"/>
        </w:rPr>
        <w:t>Compos. Part B Eng.</w:t>
      </w:r>
      <w:r w:rsidRPr="00435924">
        <w:rPr>
          <w:rFonts w:cstheme="minorHAnsi"/>
          <w:sz w:val="24"/>
          <w:szCs w:val="24"/>
          <w:lang w:val="en-GB"/>
        </w:rPr>
        <w:t>, vol. 164, no. March 2018, pp. 648–658, 2019.</w:t>
      </w:r>
    </w:p>
    <w:p w14:paraId="1AD7245A"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[35]</w:t>
      </w:r>
      <w:r w:rsidRPr="00435924">
        <w:rPr>
          <w:rFonts w:cstheme="minorHAnsi"/>
          <w:sz w:val="24"/>
          <w:szCs w:val="24"/>
          <w:lang w:val="en-GB"/>
        </w:rPr>
        <w:tab/>
        <w:t>S. LLC., “FSR 101 Force Sensing Resistor Theory and Applications,” pp. 1–15, 2017.</w:t>
      </w:r>
    </w:p>
    <w:p w14:paraId="4A9A5D46"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[36]</w:t>
      </w:r>
      <w:r w:rsidRPr="00435924">
        <w:rPr>
          <w:rFonts w:cstheme="minorHAnsi"/>
          <w:sz w:val="24"/>
          <w:szCs w:val="24"/>
          <w:lang w:val="en-GB"/>
        </w:rPr>
        <w:tab/>
        <w:t xml:space="preserve">Z. </w:t>
      </w:r>
      <w:proofErr w:type="spellStart"/>
      <w:r w:rsidRPr="00435924">
        <w:rPr>
          <w:rFonts w:cstheme="minorHAnsi"/>
          <w:sz w:val="24"/>
          <w:szCs w:val="24"/>
          <w:lang w:val="en-GB"/>
        </w:rPr>
        <w:t>Kappassov</w:t>
      </w:r>
      <w:proofErr w:type="spellEnd"/>
      <w:r w:rsidRPr="00435924">
        <w:rPr>
          <w:rFonts w:cstheme="minorHAnsi"/>
          <w:sz w:val="24"/>
          <w:szCs w:val="24"/>
          <w:lang w:val="en-GB"/>
        </w:rPr>
        <w:t xml:space="preserve">, J. Antonio Corrales Ramon, V. </w:t>
      </w:r>
      <w:proofErr w:type="spellStart"/>
      <w:r w:rsidRPr="00435924">
        <w:rPr>
          <w:rFonts w:cstheme="minorHAnsi"/>
          <w:sz w:val="24"/>
          <w:szCs w:val="24"/>
          <w:lang w:val="en-GB"/>
        </w:rPr>
        <w:t>Perdereau</w:t>
      </w:r>
      <w:proofErr w:type="spellEnd"/>
      <w:r w:rsidRPr="00435924">
        <w:rPr>
          <w:rFonts w:cstheme="minorHAnsi"/>
          <w:sz w:val="24"/>
          <w:szCs w:val="24"/>
          <w:lang w:val="en-GB"/>
        </w:rPr>
        <w:t xml:space="preserve">, and J.-A. Corrales, “Tactile sensing in dexterous robot hands-Review,” </w:t>
      </w:r>
      <w:r w:rsidRPr="00435924">
        <w:rPr>
          <w:rFonts w:cstheme="minorHAnsi"/>
          <w:i/>
          <w:iCs/>
          <w:sz w:val="24"/>
          <w:szCs w:val="24"/>
          <w:lang w:val="en-GB"/>
        </w:rPr>
        <w:t xml:space="preserve">Rob. </w:t>
      </w:r>
      <w:proofErr w:type="spellStart"/>
      <w:r w:rsidRPr="00435924">
        <w:rPr>
          <w:rFonts w:cstheme="minorHAnsi"/>
          <w:i/>
          <w:iCs/>
          <w:sz w:val="24"/>
          <w:szCs w:val="24"/>
          <w:lang w:val="en-GB"/>
        </w:rPr>
        <w:t>Auton</w:t>
      </w:r>
      <w:proofErr w:type="spellEnd"/>
      <w:r w:rsidRPr="00435924">
        <w:rPr>
          <w:rFonts w:cstheme="minorHAnsi"/>
          <w:i/>
          <w:iCs/>
          <w:sz w:val="24"/>
          <w:szCs w:val="24"/>
          <w:lang w:val="en-GB"/>
        </w:rPr>
        <w:t>. Syst.</w:t>
      </w:r>
      <w:r w:rsidRPr="00435924">
        <w:rPr>
          <w:rFonts w:cstheme="minorHAnsi"/>
          <w:sz w:val="24"/>
          <w:szCs w:val="24"/>
          <w:lang w:val="en-GB"/>
        </w:rPr>
        <w:t>, vol. 74, pp. 195–220, 2015.</w:t>
      </w:r>
    </w:p>
    <w:p w14:paraId="1EF91256"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[37]</w:t>
      </w:r>
      <w:r w:rsidRPr="00435924">
        <w:rPr>
          <w:rFonts w:cstheme="minorHAnsi"/>
          <w:sz w:val="24"/>
          <w:szCs w:val="24"/>
          <w:lang w:val="en-GB"/>
        </w:rPr>
        <w:tab/>
        <w:t xml:space="preserve">L. Wang, T. Ding, and P. Wang, “Thin flexible pressure sensor array based on carbon black/silicone rubber nanocomposite,” </w:t>
      </w:r>
      <w:r w:rsidRPr="00435924">
        <w:rPr>
          <w:rFonts w:cstheme="minorHAnsi"/>
          <w:i/>
          <w:iCs/>
          <w:sz w:val="24"/>
          <w:szCs w:val="24"/>
          <w:lang w:val="en-GB"/>
        </w:rPr>
        <w:t>IEEE Sens. J.</w:t>
      </w:r>
      <w:r w:rsidRPr="00435924">
        <w:rPr>
          <w:rFonts w:cstheme="minorHAnsi"/>
          <w:sz w:val="24"/>
          <w:szCs w:val="24"/>
          <w:lang w:val="en-GB"/>
        </w:rPr>
        <w:t>, vol. 9, no. 9, pp. 1130–1135, Sep. 2009.</w:t>
      </w:r>
    </w:p>
    <w:p w14:paraId="544120CB"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[38]</w:t>
      </w:r>
      <w:r w:rsidRPr="00435924">
        <w:rPr>
          <w:rFonts w:cstheme="minorHAnsi"/>
          <w:sz w:val="24"/>
          <w:szCs w:val="24"/>
          <w:lang w:val="en-GB"/>
        </w:rPr>
        <w:tab/>
        <w:t xml:space="preserve">L. Wang, T. Ding, and P. Wang, “Thin flexible pressure sensor array based on carbon black/silicone rubber nanocomposite,” </w:t>
      </w:r>
      <w:r w:rsidRPr="00435924">
        <w:rPr>
          <w:rFonts w:cstheme="minorHAnsi"/>
          <w:i/>
          <w:iCs/>
          <w:sz w:val="24"/>
          <w:szCs w:val="24"/>
          <w:lang w:val="en-GB"/>
        </w:rPr>
        <w:t>IEEE Sens. J.</w:t>
      </w:r>
      <w:r w:rsidRPr="00435924">
        <w:rPr>
          <w:rFonts w:cstheme="minorHAnsi"/>
          <w:sz w:val="24"/>
          <w:szCs w:val="24"/>
          <w:lang w:val="en-GB"/>
        </w:rPr>
        <w:t>, vol. 9, no. 9, pp. 1130–1135, 2009.</w:t>
      </w:r>
    </w:p>
    <w:p w14:paraId="6193E462"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[39]</w:t>
      </w:r>
      <w:r w:rsidRPr="00435924">
        <w:rPr>
          <w:rFonts w:cstheme="minorHAnsi"/>
          <w:sz w:val="24"/>
          <w:szCs w:val="24"/>
          <w:lang w:val="en-GB"/>
        </w:rPr>
        <w:tab/>
        <w:t xml:space="preserve">X. W. Zhang, Y. Pan, Q. Zheng, and X. S. Yi, “Time dependence of </w:t>
      </w:r>
      <w:proofErr w:type="spellStart"/>
      <w:r w:rsidRPr="00435924">
        <w:rPr>
          <w:rFonts w:cstheme="minorHAnsi"/>
          <w:sz w:val="24"/>
          <w:szCs w:val="24"/>
          <w:lang w:val="en-GB"/>
        </w:rPr>
        <w:t>piezoresistance</w:t>
      </w:r>
      <w:proofErr w:type="spellEnd"/>
      <w:r w:rsidRPr="00435924">
        <w:rPr>
          <w:rFonts w:cstheme="minorHAnsi"/>
          <w:sz w:val="24"/>
          <w:szCs w:val="24"/>
          <w:lang w:val="en-GB"/>
        </w:rPr>
        <w:t xml:space="preserve"> for the conductor-filled polymer composites,” </w:t>
      </w:r>
      <w:r w:rsidRPr="00435924">
        <w:rPr>
          <w:rFonts w:cstheme="minorHAnsi"/>
          <w:i/>
          <w:iCs/>
          <w:sz w:val="24"/>
          <w:szCs w:val="24"/>
          <w:lang w:val="en-GB"/>
        </w:rPr>
        <w:t xml:space="preserve">J. </w:t>
      </w:r>
      <w:proofErr w:type="spellStart"/>
      <w:r w:rsidRPr="00435924">
        <w:rPr>
          <w:rFonts w:cstheme="minorHAnsi"/>
          <w:i/>
          <w:iCs/>
          <w:sz w:val="24"/>
          <w:szCs w:val="24"/>
          <w:lang w:val="en-GB"/>
        </w:rPr>
        <w:t>Polym</w:t>
      </w:r>
      <w:proofErr w:type="spellEnd"/>
      <w:r w:rsidRPr="00435924">
        <w:rPr>
          <w:rFonts w:cstheme="minorHAnsi"/>
          <w:i/>
          <w:iCs/>
          <w:sz w:val="24"/>
          <w:szCs w:val="24"/>
          <w:lang w:val="en-GB"/>
        </w:rPr>
        <w:t xml:space="preserve">. Sci. Part B </w:t>
      </w:r>
      <w:proofErr w:type="spellStart"/>
      <w:r w:rsidRPr="00435924">
        <w:rPr>
          <w:rFonts w:cstheme="minorHAnsi"/>
          <w:i/>
          <w:iCs/>
          <w:sz w:val="24"/>
          <w:szCs w:val="24"/>
          <w:lang w:val="en-GB"/>
        </w:rPr>
        <w:t>Polym</w:t>
      </w:r>
      <w:proofErr w:type="spellEnd"/>
      <w:r w:rsidRPr="00435924">
        <w:rPr>
          <w:rFonts w:cstheme="minorHAnsi"/>
          <w:i/>
          <w:iCs/>
          <w:sz w:val="24"/>
          <w:szCs w:val="24"/>
          <w:lang w:val="en-GB"/>
        </w:rPr>
        <w:t>. Phys.</w:t>
      </w:r>
      <w:r w:rsidRPr="00435924">
        <w:rPr>
          <w:rFonts w:cstheme="minorHAnsi"/>
          <w:sz w:val="24"/>
          <w:szCs w:val="24"/>
          <w:lang w:val="en-GB"/>
        </w:rPr>
        <w:t>, vol. 38, no. 21, pp. 2739–2749, 2000.</w:t>
      </w:r>
    </w:p>
    <w:p w14:paraId="01AD7F3D"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[40]</w:t>
      </w:r>
      <w:r w:rsidRPr="00435924">
        <w:rPr>
          <w:rFonts w:cstheme="minorHAnsi"/>
          <w:sz w:val="24"/>
          <w:szCs w:val="24"/>
          <w:lang w:val="en-GB"/>
        </w:rPr>
        <w:tab/>
        <w:t xml:space="preserve">M. Kalantari, J. </w:t>
      </w:r>
      <w:proofErr w:type="spellStart"/>
      <w:r w:rsidRPr="00435924">
        <w:rPr>
          <w:rFonts w:cstheme="minorHAnsi"/>
          <w:sz w:val="24"/>
          <w:szCs w:val="24"/>
          <w:lang w:val="en-GB"/>
        </w:rPr>
        <w:t>Dargahi</w:t>
      </w:r>
      <w:proofErr w:type="spellEnd"/>
      <w:r w:rsidRPr="00435924">
        <w:rPr>
          <w:rFonts w:cstheme="minorHAnsi"/>
          <w:sz w:val="24"/>
          <w:szCs w:val="24"/>
          <w:lang w:val="en-GB"/>
        </w:rPr>
        <w:t xml:space="preserve">, J. </w:t>
      </w:r>
      <w:proofErr w:type="spellStart"/>
      <w:r w:rsidRPr="00435924">
        <w:rPr>
          <w:rFonts w:cstheme="minorHAnsi"/>
          <w:sz w:val="24"/>
          <w:szCs w:val="24"/>
          <w:lang w:val="en-GB"/>
        </w:rPr>
        <w:t>Kövecses</w:t>
      </w:r>
      <w:proofErr w:type="spellEnd"/>
      <w:r w:rsidRPr="00435924">
        <w:rPr>
          <w:rFonts w:cstheme="minorHAnsi"/>
          <w:sz w:val="24"/>
          <w:szCs w:val="24"/>
          <w:lang w:val="en-GB"/>
        </w:rPr>
        <w:t xml:space="preserve">, M. G. </w:t>
      </w:r>
      <w:proofErr w:type="spellStart"/>
      <w:r w:rsidRPr="00435924">
        <w:rPr>
          <w:rFonts w:cstheme="minorHAnsi"/>
          <w:sz w:val="24"/>
          <w:szCs w:val="24"/>
          <w:lang w:val="en-GB"/>
        </w:rPr>
        <w:t>Mardasi</w:t>
      </w:r>
      <w:proofErr w:type="spellEnd"/>
      <w:r w:rsidRPr="00435924">
        <w:rPr>
          <w:rFonts w:cstheme="minorHAnsi"/>
          <w:sz w:val="24"/>
          <w:szCs w:val="24"/>
          <w:lang w:val="en-GB"/>
        </w:rPr>
        <w:t xml:space="preserve">, and S. Nouri, “A new approach for </w:t>
      </w:r>
      <w:proofErr w:type="spellStart"/>
      <w:r w:rsidRPr="00435924">
        <w:rPr>
          <w:rFonts w:cstheme="minorHAnsi"/>
          <w:sz w:val="24"/>
          <w:szCs w:val="24"/>
          <w:lang w:val="en-GB"/>
        </w:rPr>
        <w:t>modeling</w:t>
      </w:r>
      <w:proofErr w:type="spellEnd"/>
      <w:r w:rsidRPr="00435924">
        <w:rPr>
          <w:rFonts w:cstheme="minorHAnsi"/>
          <w:sz w:val="24"/>
          <w:szCs w:val="24"/>
          <w:lang w:val="en-GB"/>
        </w:rPr>
        <w:t xml:space="preserve"> piezoresistive force sensors based on semiconductive polymer composites,” </w:t>
      </w:r>
      <w:r w:rsidRPr="00435924">
        <w:rPr>
          <w:rFonts w:cstheme="minorHAnsi"/>
          <w:i/>
          <w:iCs/>
          <w:sz w:val="24"/>
          <w:szCs w:val="24"/>
          <w:lang w:val="en-GB"/>
        </w:rPr>
        <w:t>IEEE/ASME Trans. Mechatronics</w:t>
      </w:r>
      <w:r w:rsidRPr="00435924">
        <w:rPr>
          <w:rFonts w:cstheme="minorHAnsi"/>
          <w:sz w:val="24"/>
          <w:szCs w:val="24"/>
          <w:lang w:val="en-GB"/>
        </w:rPr>
        <w:t>, vol. 17, no. 3, pp. 572–581, 2012.</w:t>
      </w:r>
    </w:p>
    <w:p w14:paraId="77F6EF65" w14:textId="77777777" w:rsidR="00435924" w:rsidRPr="00435924" w:rsidRDefault="00435924" w:rsidP="00435924">
      <w:pPr>
        <w:jc w:val="both"/>
        <w:rPr>
          <w:rFonts w:cstheme="minorHAnsi"/>
          <w:sz w:val="24"/>
          <w:szCs w:val="24"/>
          <w:lang w:val="en-GB"/>
        </w:rPr>
      </w:pPr>
      <w:r w:rsidRPr="00435924">
        <w:rPr>
          <w:rFonts w:cstheme="minorHAnsi"/>
          <w:sz w:val="24"/>
          <w:szCs w:val="24"/>
          <w:lang w:val="en-GB"/>
        </w:rPr>
        <w:t>[41]</w:t>
      </w:r>
      <w:r w:rsidRPr="00435924">
        <w:rPr>
          <w:rFonts w:cstheme="minorHAnsi"/>
          <w:sz w:val="24"/>
          <w:szCs w:val="24"/>
          <w:lang w:val="en-GB"/>
        </w:rPr>
        <w:tab/>
        <w:t xml:space="preserve">S. Wu, “Phase structure and adhesion in polymer blends: A criterion for rubber toughening,” </w:t>
      </w:r>
      <w:r w:rsidRPr="00435924">
        <w:rPr>
          <w:rFonts w:cstheme="minorHAnsi"/>
          <w:i/>
          <w:iCs/>
          <w:sz w:val="24"/>
          <w:szCs w:val="24"/>
          <w:lang w:val="en-GB"/>
        </w:rPr>
        <w:t>Polymer (</w:t>
      </w:r>
      <w:proofErr w:type="spellStart"/>
      <w:r w:rsidRPr="00435924">
        <w:rPr>
          <w:rFonts w:cstheme="minorHAnsi"/>
          <w:i/>
          <w:iCs/>
          <w:sz w:val="24"/>
          <w:szCs w:val="24"/>
          <w:lang w:val="en-GB"/>
        </w:rPr>
        <w:t>Guildf</w:t>
      </w:r>
      <w:proofErr w:type="spellEnd"/>
      <w:r w:rsidRPr="00435924">
        <w:rPr>
          <w:rFonts w:cstheme="minorHAnsi"/>
          <w:i/>
          <w:iCs/>
          <w:sz w:val="24"/>
          <w:szCs w:val="24"/>
          <w:lang w:val="en-GB"/>
        </w:rPr>
        <w:t>).</w:t>
      </w:r>
      <w:r w:rsidRPr="00435924">
        <w:rPr>
          <w:rFonts w:cstheme="minorHAnsi"/>
          <w:sz w:val="24"/>
          <w:szCs w:val="24"/>
          <w:lang w:val="en-GB"/>
        </w:rPr>
        <w:t>, vol. 26, no. 12, pp. 1855–1863, 1985.</w:t>
      </w:r>
    </w:p>
    <w:p w14:paraId="574AE449" w14:textId="77777777" w:rsidR="00435924" w:rsidRPr="00435924" w:rsidRDefault="00435924" w:rsidP="00435924">
      <w:pPr>
        <w:jc w:val="both"/>
        <w:rPr>
          <w:rFonts w:cstheme="minorHAnsi"/>
          <w:sz w:val="24"/>
          <w:szCs w:val="24"/>
          <w:lang w:val="en-GB" w:bidi="en-US"/>
        </w:rPr>
      </w:pPr>
      <w:r w:rsidRPr="00435924">
        <w:rPr>
          <w:rFonts w:cstheme="minorHAnsi"/>
          <w:sz w:val="24"/>
          <w:szCs w:val="24"/>
          <w:lang w:val="en-GB"/>
        </w:rPr>
        <w:fldChar w:fldCharType="end"/>
      </w:r>
    </w:p>
    <w:p w14:paraId="74873B17" w14:textId="77777777" w:rsidR="00383C89" w:rsidRPr="00167707" w:rsidRDefault="00383C89" w:rsidP="00435924">
      <w:pPr>
        <w:jc w:val="both"/>
        <w:rPr>
          <w:rFonts w:cstheme="minorHAnsi"/>
          <w:sz w:val="24"/>
          <w:szCs w:val="24"/>
          <w:lang w:val="en-GB"/>
        </w:rPr>
      </w:pPr>
    </w:p>
    <w:p w14:paraId="2B99A4B7" w14:textId="77777777" w:rsidR="00507652" w:rsidRPr="00167707" w:rsidRDefault="00507652" w:rsidP="00435924">
      <w:pPr>
        <w:jc w:val="both"/>
        <w:rPr>
          <w:rFonts w:cstheme="minorHAnsi"/>
          <w:sz w:val="24"/>
          <w:szCs w:val="24"/>
          <w:lang w:val="en-GB"/>
        </w:rPr>
      </w:pPr>
    </w:p>
    <w:sectPr w:rsidR="00507652" w:rsidRPr="00167707" w:rsidSect="00135CFA">
      <w:pgSz w:w="11907" w:h="16840" w:code="9"/>
      <w:pgMar w:top="1134" w:right="1134" w:bottom="1134" w:left="1134" w:header="709" w:footer="709"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9" w:author="Akash Verma" w:date="2022-12-12T23:02:00Z" w:initials="AV">
    <w:p w14:paraId="33659705" w14:textId="77777777" w:rsidR="00383C89" w:rsidRDefault="00383C89" w:rsidP="00383C89">
      <w:pPr>
        <w:pStyle w:val="CommentText"/>
      </w:pPr>
      <w:r>
        <w:rPr>
          <w:rStyle w:val="CommentReference"/>
        </w:rPr>
        <w:annotationRef/>
      </w:r>
      <w:r>
        <w:t>Fix image. Or Delete.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65970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659705" w16cid:durableId="274231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3727C0" w14:textId="77777777" w:rsidR="00435850" w:rsidRDefault="00435850" w:rsidP="0049720A">
      <w:pPr>
        <w:spacing w:after="0" w:line="240" w:lineRule="auto"/>
      </w:pPr>
      <w:r>
        <w:separator/>
      </w:r>
    </w:p>
  </w:endnote>
  <w:endnote w:type="continuationSeparator" w:id="0">
    <w:p w14:paraId="15B2E304" w14:textId="77777777" w:rsidR="00435850" w:rsidRDefault="00435850" w:rsidP="004972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Light">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AGRounded LT Bold">
    <w:altName w:val="Calibri"/>
    <w:panose1 w:val="00000000000000000000"/>
    <w:charset w:val="00"/>
    <w:family w:val="moder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24A7A" w14:textId="77777777" w:rsidR="001967A5" w:rsidRDefault="001967A5">
    <w:pPr>
      <w:pStyle w:val="Footer"/>
    </w:pPr>
    <w:r>
      <w:t xml:space="preserve">2212-8271 </w:t>
    </w:r>
    <w:sdt>
      <w:sdtPr>
        <w:id w:val="-1752730739"/>
        <w:lock w:val="contentLocked"/>
        <w:placeholder/>
        <w:group/>
      </w:sdtPr>
      <w:sdtContent>
        <w:sdt>
          <w:sdtPr>
            <w:id w:val="-1232459580"/>
            <w:placeholder/>
          </w:sdtPr>
          <w:sdtContent>
            <w:r w:rsidRPr="006960CE">
              <w:rPr>
                <w:szCs w:val="16"/>
              </w:rPr>
              <w:t>© 2020 The Authors, Published by Elsevier B.V.</w:t>
            </w:r>
            <w:r w:rsidRPr="006960CE">
              <w:rPr>
                <w:szCs w:val="16"/>
              </w:rPr>
              <w:br/>
              <w:t>This is an open access article under the CC BY-NC-ND license (</w:t>
            </w:r>
            <w:hyperlink r:id="rId1" w:history="1">
              <w:r w:rsidRPr="006960CE">
                <w:rPr>
                  <w:rStyle w:val="Hyperlink"/>
                  <w:szCs w:val="16"/>
                </w:rPr>
                <w:t>http://creativecommons.org/licenses/by-nc-nd/4.0/</w:t>
              </w:r>
            </w:hyperlink>
            <w:r w:rsidRPr="006960CE">
              <w:rPr>
                <w:szCs w:val="16"/>
              </w:rPr>
              <w:t>)</w:t>
            </w:r>
            <w:r w:rsidRPr="006960CE">
              <w:rPr>
                <w:spacing w:val="2"/>
                <w:szCs w:val="16"/>
              </w:rPr>
              <w:br/>
            </w:r>
            <w:r w:rsidRPr="006960CE">
              <w:rPr>
                <w:szCs w:val="16"/>
              </w:rPr>
              <w:t xml:space="preserve">Peer review under the responsibility of the scientific committee of the </w:t>
            </w:r>
            <w:proofErr w:type="spellStart"/>
            <w:r w:rsidRPr="006960CE">
              <w:rPr>
                <w:szCs w:val="16"/>
              </w:rPr>
              <w:t>CIRPe</w:t>
            </w:r>
            <w:proofErr w:type="spellEnd"/>
            <w:r w:rsidRPr="006960CE">
              <w:rPr>
                <w:szCs w:val="16"/>
              </w:rPr>
              <w:t xml:space="preserve"> 2020 Global Web Conference</w:t>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4A190" w14:textId="77777777" w:rsidR="00435850" w:rsidRDefault="00435850" w:rsidP="0049720A">
      <w:pPr>
        <w:spacing w:after="0" w:line="240" w:lineRule="auto"/>
      </w:pPr>
      <w:r>
        <w:separator/>
      </w:r>
    </w:p>
  </w:footnote>
  <w:footnote w:type="continuationSeparator" w:id="0">
    <w:p w14:paraId="16DA76BD" w14:textId="77777777" w:rsidR="00435850" w:rsidRDefault="00435850" w:rsidP="004972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F9FB4" w14:textId="77777777" w:rsidR="001967A5" w:rsidRDefault="001967A5">
    <w:pPr>
      <w:pStyle w:val="Header"/>
      <w:tabs>
        <w:tab w:val="center" w:pos="4920"/>
      </w:tabs>
      <w:spacing w:line="200" w:lineRule="exact"/>
      <w:rPr>
        <w:i/>
        <w:iCs/>
      </w:rPr>
    </w:pPr>
    <w:r>
      <w:rPr>
        <w:rStyle w:val="PageNumber"/>
        <w:i/>
      </w:rPr>
      <w:fldChar w:fldCharType="begin"/>
    </w:r>
    <w:r>
      <w:rPr>
        <w:rStyle w:val="PageNumber"/>
      </w:rPr>
      <w:instrText xml:space="preserve"> PAGE </w:instrText>
    </w:r>
    <w:r>
      <w:rPr>
        <w:rStyle w:val="PageNumber"/>
        <w:i/>
      </w:rPr>
      <w:fldChar w:fldCharType="separate"/>
    </w:r>
    <w:r>
      <w:rPr>
        <w:rStyle w:val="PageNumber"/>
      </w:rPr>
      <w:t>6</w:t>
    </w:r>
    <w:r>
      <w:rPr>
        <w:rStyle w:val="PageNumber"/>
        <w:i/>
      </w:rPr>
      <w:fldChar w:fldCharType="end"/>
    </w:r>
    <w:r>
      <w:tab/>
      <w:t xml:space="preserve">Jarne </w:t>
    </w:r>
    <w:proofErr w:type="spellStart"/>
    <w:r>
      <w:t>Machiels</w:t>
    </w:r>
    <w:proofErr w:type="spellEnd"/>
    <w:r>
      <w:t xml:space="preserve"> and Akash Verma/ </w:t>
    </w:r>
    <w:r>
      <w:rPr>
        <w:iCs/>
        <w:szCs w:val="16"/>
      </w:rPr>
      <w:t xml:space="preserve">Procedia CIRP </w:t>
    </w:r>
    <w:r>
      <w:t>00 (</w:t>
    </w:r>
    <w:r>
      <w:rPr>
        <w:rFonts w:hint="eastAsia"/>
        <w:lang w:eastAsia="zh-CN"/>
      </w:rPr>
      <w:t>201</w:t>
    </w:r>
    <w:r>
      <w:rPr>
        <w:lang w:eastAsia="zh-CN"/>
      </w:rPr>
      <w:t>9</w:t>
    </w:r>
    <w:r>
      <w:t>) 000–000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23418" w:type="dxa"/>
      <w:tblInd w:w="108" w:type="dxa"/>
      <w:tblLayout w:type="fixed"/>
      <w:tblLook w:val="0000" w:firstRow="0" w:lastRow="0" w:firstColumn="0" w:lastColumn="0" w:noHBand="0" w:noVBand="0"/>
    </w:tblPr>
    <w:tblGrid>
      <w:gridCol w:w="1265"/>
      <w:gridCol w:w="6535"/>
      <w:gridCol w:w="6535"/>
      <w:gridCol w:w="6535"/>
      <w:gridCol w:w="2548"/>
    </w:tblGrid>
    <w:tr w:rsidR="001967A5" w14:paraId="43B131C1" w14:textId="77777777">
      <w:trPr>
        <w:trHeight w:val="1446"/>
      </w:trPr>
      <w:tc>
        <w:tcPr>
          <w:tcW w:w="1265" w:type="dxa"/>
        </w:tcPr>
        <w:p w14:paraId="35DF329B" w14:textId="77777777" w:rsidR="001967A5" w:rsidRDefault="001967A5">
          <w:pPr>
            <w:pStyle w:val="Header"/>
            <w:ind w:hanging="108"/>
            <w:rPr>
              <w:sz w:val="10"/>
            </w:rPr>
          </w:pPr>
          <w:r>
            <w:drawing>
              <wp:inline distT="0" distB="0" distL="0" distR="0" wp14:anchorId="4CEAB51D" wp14:editId="63330009">
                <wp:extent cx="638175" cy="752475"/>
                <wp:effectExtent l="0" t="0" r="9525" b="9525"/>
                <wp:docPr id="1"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2475"/>
                        </a:xfrm>
                        <a:prstGeom prst="rect">
                          <a:avLst/>
                        </a:prstGeom>
                        <a:noFill/>
                        <a:ln>
                          <a:noFill/>
                        </a:ln>
                      </pic:spPr>
                    </pic:pic>
                  </a:graphicData>
                </a:graphic>
              </wp:inline>
            </w:drawing>
          </w:r>
        </w:p>
      </w:tc>
      <w:tc>
        <w:tcPr>
          <w:tcW w:w="6535" w:type="dxa"/>
        </w:tcPr>
        <w:p w14:paraId="4EA53CF3" w14:textId="77777777" w:rsidR="001967A5" w:rsidRDefault="001967A5">
          <w:pPr>
            <w:pStyle w:val="Header"/>
            <w:spacing w:after="200"/>
            <w:jc w:val="center"/>
            <w:rPr>
              <w:rFonts w:ascii="Arial" w:hAnsi="Arial" w:cs="Arial"/>
              <w:i/>
              <w:iCs/>
              <w:sz w:val="18"/>
            </w:rPr>
          </w:pPr>
          <w:r>
            <w:rPr>
              <w:rFonts w:ascii="Arial" w:hAnsi="Arial" w:cs="Arial"/>
              <w:iCs/>
              <w:sz w:val="18"/>
            </w:rPr>
            <w:t xml:space="preserve">Available online at </w:t>
          </w:r>
          <w:hyperlink r:id="rId2" w:history="1">
            <w:r>
              <w:rPr>
                <w:rStyle w:val="Hyperlink"/>
                <w:rFonts w:ascii="Arial" w:hAnsi="Arial" w:cs="Arial"/>
                <w:iCs/>
                <w:color w:val="0000FF"/>
              </w:rPr>
              <w:t>www.sciencedirect.com</w:t>
            </w:r>
          </w:hyperlink>
        </w:p>
        <w:p w14:paraId="34200B8C" w14:textId="77777777" w:rsidR="001967A5" w:rsidRDefault="001967A5" w:rsidP="00F81649">
          <w:pPr>
            <w:pStyle w:val="Header"/>
            <w:jc w:val="center"/>
            <w:rPr>
              <w:rFonts w:ascii="VAGRounded LT Bold" w:hAnsi="VAGRounded LT Bold"/>
              <w:i/>
              <w:iCs/>
              <w:sz w:val="33"/>
              <w:szCs w:val="33"/>
              <w:lang w:val="en-IN" w:eastAsia="en-IN"/>
            </w:rPr>
          </w:pPr>
          <w:r w:rsidRPr="00EB0B77">
            <w:rPr>
              <w:rFonts w:ascii="VAGRounded LT Bold" w:hAnsi="VAGRounded LT Bold"/>
              <w:iCs/>
              <w:sz w:val="33"/>
              <w:szCs w:val="33"/>
              <w:lang w:val="en-IN" w:eastAsia="en-IN"/>
            </w:rPr>
            <w:t>ScienceDirect</w:t>
          </w:r>
        </w:p>
        <w:p w14:paraId="4C67C875" w14:textId="77777777" w:rsidR="001967A5" w:rsidRDefault="001967A5" w:rsidP="009B1AC7">
          <w:pPr>
            <w:pStyle w:val="Header"/>
            <w:spacing w:before="200" w:line="200" w:lineRule="exact"/>
            <w:jc w:val="center"/>
            <w:rPr>
              <w:i/>
              <w:iCs/>
              <w:szCs w:val="16"/>
            </w:rPr>
          </w:pPr>
          <w:r>
            <w:rPr>
              <w:iCs/>
              <w:szCs w:val="16"/>
            </w:rPr>
            <w:t>Procedia CIRP 00 (20</w:t>
          </w:r>
          <w:r>
            <w:rPr>
              <w:rFonts w:hint="eastAsia"/>
              <w:iCs/>
              <w:szCs w:val="16"/>
              <w:lang w:eastAsia="zh-CN"/>
            </w:rPr>
            <w:t>1</w:t>
          </w:r>
          <w:r>
            <w:rPr>
              <w:iCs/>
              <w:szCs w:val="16"/>
              <w:lang w:eastAsia="zh-CN"/>
            </w:rPr>
            <w:t>9</w:t>
          </w:r>
          <w:r>
            <w:rPr>
              <w:iCs/>
              <w:szCs w:val="16"/>
            </w:rPr>
            <w:t>) 000–000</w:t>
          </w:r>
        </w:p>
      </w:tc>
      <w:tc>
        <w:tcPr>
          <w:tcW w:w="6535" w:type="dxa"/>
        </w:tcPr>
        <w:p w14:paraId="44821F19" w14:textId="77777777" w:rsidR="001967A5" w:rsidRDefault="001967A5" w:rsidP="00017B85">
          <w:pPr>
            <w:pStyle w:val="Header"/>
            <w:tabs>
              <w:tab w:val="left" w:pos="132"/>
              <w:tab w:val="left" w:pos="1932"/>
              <w:tab w:val="left" w:pos="2142"/>
              <w:tab w:val="left" w:pos="2322"/>
              <w:tab w:val="left" w:pos="2487"/>
            </w:tabs>
            <w:spacing w:before="80"/>
            <w:ind w:left="-125" w:firstLine="862"/>
            <w:rPr>
              <w:i/>
              <w:iCs/>
            </w:rPr>
          </w:pPr>
          <w:r>
            <w:rPr>
              <w:i/>
              <w:iCs/>
            </w:rPr>
            <w:drawing>
              <wp:inline distT="0" distB="0" distL="0" distR="0" wp14:anchorId="369545B1" wp14:editId="179F6AC6">
                <wp:extent cx="1024128" cy="757123"/>
                <wp:effectExtent l="0" t="0" r="508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ir.tif"/>
                        <pic:cNvPicPr/>
                      </pic:nvPicPr>
                      <pic:blipFill>
                        <a:blip r:embed="rId3" cstate="print">
                          <a:extLst>
                            <a:ext uri="{28A0092B-C50C-407E-A947-70E740481C1C}">
                              <a14:useLocalDpi xmlns:a14="http://schemas.microsoft.com/office/drawing/2010/main" val="0"/>
                            </a:ext>
                          </a:extLst>
                        </a:blip>
                        <a:stretch>
                          <a:fillRect/>
                        </a:stretch>
                      </pic:blipFill>
                      <pic:spPr>
                        <a:xfrm>
                          <a:off x="0" y="0"/>
                          <a:ext cx="1024128" cy="757123"/>
                        </a:xfrm>
                        <a:prstGeom prst="rect">
                          <a:avLst/>
                        </a:prstGeom>
                      </pic:spPr>
                    </pic:pic>
                  </a:graphicData>
                </a:graphic>
              </wp:inline>
            </w:drawing>
          </w:r>
          <w:r>
            <w:rPr>
              <w:iCs/>
            </w:rPr>
            <w:t xml:space="preserve"> </w:t>
          </w:r>
          <w:r>
            <w:rPr>
              <w:iCs/>
            </w:rPr>
            <w:br/>
            <w:t xml:space="preserve">     www.elsevier.com/locate/procedia</w:t>
          </w:r>
        </w:p>
        <w:p w14:paraId="4EEFDFD1" w14:textId="77777777" w:rsidR="001967A5" w:rsidRDefault="001967A5" w:rsidP="00017B85">
          <w:pPr>
            <w:pStyle w:val="Header"/>
            <w:tabs>
              <w:tab w:val="left" w:pos="1932"/>
              <w:tab w:val="left" w:pos="2148"/>
              <w:tab w:val="left" w:pos="2487"/>
            </w:tabs>
            <w:spacing w:before="80"/>
            <w:ind w:left="-125" w:firstLine="3"/>
            <w:rPr>
              <w:i/>
              <w:iCs/>
            </w:rPr>
          </w:pPr>
          <w:r>
            <w:rPr>
              <w:iCs/>
            </w:rPr>
            <w:t xml:space="preserve">  </w:t>
          </w:r>
        </w:p>
      </w:tc>
      <w:tc>
        <w:tcPr>
          <w:tcW w:w="6535" w:type="dxa"/>
        </w:tcPr>
        <w:p w14:paraId="636A37AE" w14:textId="77777777" w:rsidR="001967A5" w:rsidRDefault="001967A5">
          <w:pPr>
            <w:pStyle w:val="Header"/>
            <w:spacing w:line="200" w:lineRule="exact"/>
            <w:jc w:val="center"/>
            <w:rPr>
              <w:i/>
              <w:iCs/>
              <w:szCs w:val="16"/>
            </w:rPr>
          </w:pPr>
        </w:p>
      </w:tc>
      <w:tc>
        <w:tcPr>
          <w:tcW w:w="2548" w:type="dxa"/>
        </w:tcPr>
        <w:p w14:paraId="7CE6F77B" w14:textId="77777777" w:rsidR="001967A5" w:rsidRDefault="001967A5">
          <w:pPr>
            <w:pStyle w:val="Header"/>
            <w:tabs>
              <w:tab w:val="left" w:pos="1932"/>
              <w:tab w:val="left" w:pos="2292"/>
            </w:tabs>
            <w:spacing w:before="80"/>
            <w:ind w:left="-125" w:right="-108" w:firstLine="722"/>
            <w:rPr>
              <w:i/>
              <w:iCs/>
            </w:rPr>
          </w:pPr>
          <w:r>
            <w:drawing>
              <wp:inline distT="0" distB="0" distL="0" distR="0" wp14:anchorId="59CFEEBE" wp14:editId="1906CD70">
                <wp:extent cx="1190625" cy="771525"/>
                <wp:effectExtent l="0" t="0" r="9525" b="9525"/>
                <wp:docPr id="39" name="Picture 3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90625" cy="771525"/>
                        </a:xfrm>
                        <a:prstGeom prst="rect">
                          <a:avLst/>
                        </a:prstGeom>
                        <a:noFill/>
                        <a:ln>
                          <a:noFill/>
                        </a:ln>
                      </pic:spPr>
                    </pic:pic>
                  </a:graphicData>
                </a:graphic>
              </wp:inline>
            </w:drawing>
          </w:r>
        </w:p>
      </w:tc>
    </w:tr>
  </w:tbl>
  <w:p w14:paraId="7FCE8D8E" w14:textId="77777777" w:rsidR="001967A5" w:rsidRDefault="001967A5">
    <w:pPr>
      <w:pStyle w:val="Header"/>
      <w:tabs>
        <w:tab w:val="left" w:pos="6804"/>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355C6"/>
    <w:multiLevelType w:val="multilevel"/>
    <w:tmpl w:val="5CFA74B8"/>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3C69BC"/>
    <w:multiLevelType w:val="hybridMultilevel"/>
    <w:tmpl w:val="32F2C7F2"/>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2" w15:restartNumberingAfterBreak="0">
    <w:nsid w:val="18B468F5"/>
    <w:multiLevelType w:val="hybridMultilevel"/>
    <w:tmpl w:val="F7E250A8"/>
    <w:lvl w:ilvl="0" w:tplc="5A92E4B0">
      <w:start w:val="1"/>
      <w:numFmt w:val="decimal"/>
      <w:lvlRestart w:val="0"/>
      <w:pStyle w:val="MDPI71References"/>
      <w:lvlText w:val="%1."/>
      <w:lvlJc w:val="left"/>
      <w:pPr>
        <w:ind w:left="425" w:hanging="425"/>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0C6F5D"/>
    <w:multiLevelType w:val="hybridMultilevel"/>
    <w:tmpl w:val="8BFE0D56"/>
    <w:lvl w:ilvl="0" w:tplc="CCCE9BD4">
      <w:start w:val="1"/>
      <w:numFmt w:val="bullet"/>
      <w:lvlRestart w:val="0"/>
      <w:pStyle w:val="MDPI38bullet"/>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4" w15:restartNumberingAfterBreak="0">
    <w:nsid w:val="1E1D7854"/>
    <w:multiLevelType w:val="hybridMultilevel"/>
    <w:tmpl w:val="49EA1A7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2428503A"/>
    <w:multiLevelType w:val="hybridMultilevel"/>
    <w:tmpl w:val="194824CA"/>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6"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327C80"/>
    <w:multiLevelType w:val="hybridMultilevel"/>
    <w:tmpl w:val="0DAE2D02"/>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11" w15:restartNumberingAfterBreak="0">
    <w:nsid w:val="369A6535"/>
    <w:multiLevelType w:val="hybridMultilevel"/>
    <w:tmpl w:val="3CB68362"/>
    <w:lvl w:ilvl="0" w:tplc="B2367048">
      <w:start w:val="1"/>
      <w:numFmt w:val="bullet"/>
      <w:lvlText w:val=""/>
      <w:lvlJc w:val="left"/>
      <w:pPr>
        <w:ind w:left="1429" w:hanging="360"/>
      </w:pPr>
      <w:rPr>
        <w:rFonts w:ascii="Cordia New" w:hAnsi="Cordia New" w:hint="default"/>
      </w:rPr>
    </w:lvl>
    <w:lvl w:ilvl="1" w:tplc="08070003" w:tentative="1">
      <w:start w:val="1"/>
      <w:numFmt w:val="bullet"/>
      <w:lvlText w:val="o"/>
      <w:lvlJc w:val="left"/>
      <w:pPr>
        <w:ind w:left="2149" w:hanging="360"/>
      </w:pPr>
      <w:rPr>
        <w:rFonts w:ascii="Calibri Light" w:hAnsi="Calibri Light" w:cs="Calibri Light" w:hint="default"/>
      </w:rPr>
    </w:lvl>
    <w:lvl w:ilvl="2" w:tplc="08070005" w:tentative="1">
      <w:start w:val="1"/>
      <w:numFmt w:val="bullet"/>
      <w:lvlText w:val=""/>
      <w:lvlJc w:val="left"/>
      <w:pPr>
        <w:ind w:left="2869" w:hanging="360"/>
      </w:pPr>
      <w:rPr>
        <w:rFonts w:ascii="Symbol" w:hAnsi="Symbol" w:hint="default"/>
      </w:rPr>
    </w:lvl>
    <w:lvl w:ilvl="3" w:tplc="08070001" w:tentative="1">
      <w:start w:val="1"/>
      <w:numFmt w:val="bullet"/>
      <w:lvlText w:val=""/>
      <w:lvlJc w:val="left"/>
      <w:pPr>
        <w:ind w:left="3589" w:hanging="360"/>
      </w:pPr>
      <w:rPr>
        <w:rFonts w:ascii="Cordia New" w:hAnsi="Cordia New" w:hint="default"/>
      </w:rPr>
    </w:lvl>
    <w:lvl w:ilvl="4" w:tplc="08070003" w:tentative="1">
      <w:start w:val="1"/>
      <w:numFmt w:val="bullet"/>
      <w:lvlText w:val="o"/>
      <w:lvlJc w:val="left"/>
      <w:pPr>
        <w:ind w:left="4309" w:hanging="360"/>
      </w:pPr>
      <w:rPr>
        <w:rFonts w:ascii="Calibri Light" w:hAnsi="Calibri Light" w:cs="Calibri Light" w:hint="default"/>
      </w:rPr>
    </w:lvl>
    <w:lvl w:ilvl="5" w:tplc="08070005" w:tentative="1">
      <w:start w:val="1"/>
      <w:numFmt w:val="bullet"/>
      <w:lvlText w:val=""/>
      <w:lvlJc w:val="left"/>
      <w:pPr>
        <w:ind w:left="5029" w:hanging="360"/>
      </w:pPr>
      <w:rPr>
        <w:rFonts w:ascii="Symbol" w:hAnsi="Symbol" w:hint="default"/>
      </w:rPr>
    </w:lvl>
    <w:lvl w:ilvl="6" w:tplc="08070001" w:tentative="1">
      <w:start w:val="1"/>
      <w:numFmt w:val="bullet"/>
      <w:lvlText w:val=""/>
      <w:lvlJc w:val="left"/>
      <w:pPr>
        <w:ind w:left="5749" w:hanging="360"/>
      </w:pPr>
      <w:rPr>
        <w:rFonts w:ascii="Cordia New" w:hAnsi="Cordia New" w:hint="default"/>
      </w:rPr>
    </w:lvl>
    <w:lvl w:ilvl="7" w:tplc="08070003" w:tentative="1">
      <w:start w:val="1"/>
      <w:numFmt w:val="bullet"/>
      <w:lvlText w:val="o"/>
      <w:lvlJc w:val="left"/>
      <w:pPr>
        <w:ind w:left="6469" w:hanging="360"/>
      </w:pPr>
      <w:rPr>
        <w:rFonts w:ascii="Calibri Light" w:hAnsi="Calibri Light" w:cs="Calibri Light" w:hint="default"/>
      </w:rPr>
    </w:lvl>
    <w:lvl w:ilvl="8" w:tplc="08070005" w:tentative="1">
      <w:start w:val="1"/>
      <w:numFmt w:val="bullet"/>
      <w:lvlText w:val=""/>
      <w:lvlJc w:val="left"/>
      <w:pPr>
        <w:ind w:left="7189" w:hanging="360"/>
      </w:pPr>
      <w:rPr>
        <w:rFonts w:ascii="Symbol" w:hAnsi="Symbol" w:hint="default"/>
      </w:rPr>
    </w:lvl>
  </w:abstractNum>
  <w:abstractNum w:abstractNumId="12" w15:restartNumberingAfterBreak="0">
    <w:nsid w:val="52E2771B"/>
    <w:multiLevelType w:val="hybridMultilevel"/>
    <w:tmpl w:val="A2A06AAC"/>
    <w:lvl w:ilvl="0" w:tplc="C788203A">
      <w:start w:val="1"/>
      <w:numFmt w:val="decimal"/>
      <w:lvlRestart w:val="0"/>
      <w:pStyle w:val="MDPI71FootNotes"/>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pStyle w:val="MDPI37itemize"/>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561766D6"/>
    <w:multiLevelType w:val="hybridMultilevel"/>
    <w:tmpl w:val="F3C21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6205803"/>
    <w:multiLevelType w:val="multilevel"/>
    <w:tmpl w:val="63680272"/>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6" w15:restartNumberingAfterBreak="0">
    <w:nsid w:val="59E85614"/>
    <w:multiLevelType w:val="hybridMultilevel"/>
    <w:tmpl w:val="F348A66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17" w15:restartNumberingAfterBreak="0">
    <w:nsid w:val="614A1099"/>
    <w:multiLevelType w:val="hybridMultilevel"/>
    <w:tmpl w:val="C0922512"/>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18" w15:restartNumberingAfterBreak="0">
    <w:nsid w:val="67933F92"/>
    <w:multiLevelType w:val="hybridMultilevel"/>
    <w:tmpl w:val="F1C81672"/>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19" w15:restartNumberingAfterBreak="0">
    <w:nsid w:val="6E876E62"/>
    <w:multiLevelType w:val="hybridMultilevel"/>
    <w:tmpl w:val="D8FCD98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20"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06D5736"/>
    <w:multiLevelType w:val="hybridMultilevel"/>
    <w:tmpl w:val="E3640C5C"/>
    <w:lvl w:ilvl="0" w:tplc="0409000F">
      <w:start w:val="1"/>
      <w:numFmt w:val="decimal"/>
      <w:lvlText w:val="%1."/>
      <w:lvlJc w:val="left"/>
      <w:pPr>
        <w:ind w:left="1429" w:hanging="360"/>
      </w:pPr>
      <w:rPr>
        <w:rFonts w:hint="eastAsia"/>
      </w:r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22" w15:restartNumberingAfterBreak="0">
    <w:nsid w:val="75A05F7F"/>
    <w:multiLevelType w:val="hybridMultilevel"/>
    <w:tmpl w:val="B248EE6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num w:numId="1" w16cid:durableId="1597249904">
    <w:abstractNumId w:val="0"/>
  </w:num>
  <w:num w:numId="2" w16cid:durableId="1795248288">
    <w:abstractNumId w:val="20"/>
  </w:num>
  <w:num w:numId="3" w16cid:durableId="1381904081">
    <w:abstractNumId w:val="7"/>
  </w:num>
  <w:num w:numId="4" w16cid:durableId="1069887323">
    <w:abstractNumId w:val="11"/>
  </w:num>
  <w:num w:numId="5" w16cid:durableId="1736276846">
    <w:abstractNumId w:val="4"/>
  </w:num>
  <w:num w:numId="6" w16cid:durableId="1407193554">
    <w:abstractNumId w:val="8"/>
  </w:num>
  <w:num w:numId="7" w16cid:durableId="1386682970">
    <w:abstractNumId w:val="6"/>
  </w:num>
  <w:num w:numId="8" w16cid:durableId="5312650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06657716">
    <w:abstractNumId w:val="9"/>
  </w:num>
  <w:num w:numId="10" w16cid:durableId="1802306858">
    <w:abstractNumId w:val="13"/>
  </w:num>
  <w:num w:numId="11" w16cid:durableId="1028066462">
    <w:abstractNumId w:val="3"/>
  </w:num>
  <w:num w:numId="12" w16cid:durableId="1182628750">
    <w:abstractNumId w:val="21"/>
  </w:num>
  <w:num w:numId="13" w16cid:durableId="1461194500">
    <w:abstractNumId w:val="2"/>
  </w:num>
  <w:num w:numId="14" w16cid:durableId="1016620701">
    <w:abstractNumId w:val="12"/>
  </w:num>
  <w:num w:numId="15" w16cid:durableId="1645969013">
    <w:abstractNumId w:val="16"/>
  </w:num>
  <w:num w:numId="16" w16cid:durableId="329061041">
    <w:abstractNumId w:val="22"/>
  </w:num>
  <w:num w:numId="17" w16cid:durableId="1219046496">
    <w:abstractNumId w:val="19"/>
  </w:num>
  <w:num w:numId="18" w16cid:durableId="289559878">
    <w:abstractNumId w:val="1"/>
  </w:num>
  <w:num w:numId="19" w16cid:durableId="702825426">
    <w:abstractNumId w:val="18"/>
  </w:num>
  <w:num w:numId="20" w16cid:durableId="187331808">
    <w:abstractNumId w:val="10"/>
  </w:num>
  <w:num w:numId="21" w16cid:durableId="327253352">
    <w:abstractNumId w:val="17"/>
  </w:num>
  <w:num w:numId="22" w16cid:durableId="1215242534">
    <w:abstractNumId w:val="5"/>
  </w:num>
  <w:num w:numId="23" w16cid:durableId="802236582">
    <w:abstractNumId w:val="15"/>
  </w:num>
  <w:num w:numId="24" w16cid:durableId="762842511">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kash Verma">
    <w15:presenceInfo w15:providerId="AD" w15:userId="S::akash.verma@kuleuven.be::f9ab49db-acaf-47dc-8fae-efea3534cb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rIwNTc2MjAwszQ0tzBT0lEKTi0uzszPAykwqgUALEAFOiwAAAA="/>
  </w:docVars>
  <w:rsids>
    <w:rsidRoot w:val="00507652"/>
    <w:rsid w:val="00003AD6"/>
    <w:rsid w:val="000231F6"/>
    <w:rsid w:val="000273FE"/>
    <w:rsid w:val="00095BD1"/>
    <w:rsid w:val="00135CFA"/>
    <w:rsid w:val="00167707"/>
    <w:rsid w:val="001967A5"/>
    <w:rsid w:val="00240A3A"/>
    <w:rsid w:val="00246658"/>
    <w:rsid w:val="002A161B"/>
    <w:rsid w:val="002B680C"/>
    <w:rsid w:val="00383C89"/>
    <w:rsid w:val="003E3AA7"/>
    <w:rsid w:val="00435850"/>
    <w:rsid w:val="00435924"/>
    <w:rsid w:val="00476EE5"/>
    <w:rsid w:val="0049720A"/>
    <w:rsid w:val="004D65BB"/>
    <w:rsid w:val="00507652"/>
    <w:rsid w:val="00513585"/>
    <w:rsid w:val="00544A17"/>
    <w:rsid w:val="005749C1"/>
    <w:rsid w:val="00616F7D"/>
    <w:rsid w:val="00674F1D"/>
    <w:rsid w:val="006A024C"/>
    <w:rsid w:val="00702030"/>
    <w:rsid w:val="00734F1A"/>
    <w:rsid w:val="0079215F"/>
    <w:rsid w:val="008E0441"/>
    <w:rsid w:val="00931332"/>
    <w:rsid w:val="00996E55"/>
    <w:rsid w:val="00A03B00"/>
    <w:rsid w:val="00A63A54"/>
    <w:rsid w:val="00A67D80"/>
    <w:rsid w:val="00BA1317"/>
    <w:rsid w:val="00C47501"/>
    <w:rsid w:val="00CB1873"/>
    <w:rsid w:val="00DB2421"/>
    <w:rsid w:val="00E2436F"/>
    <w:rsid w:val="00E86BCE"/>
    <w:rsid w:val="00F3689A"/>
    <w:rsid w:val="00F37F51"/>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0A21C"/>
  <w15:chartTrackingRefBased/>
  <w15:docId w15:val="{043E7985-FC61-4737-AF63-A8686FDAF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istParagraph"/>
    <w:next w:val="Normal"/>
    <w:link w:val="Heading1Char"/>
    <w:uiPriority w:val="9"/>
    <w:qFormat/>
    <w:rsid w:val="00996E55"/>
    <w:pPr>
      <w:numPr>
        <w:numId w:val="1"/>
      </w:numPr>
      <w:outlineLvl w:val="0"/>
    </w:pPr>
    <w:rPr>
      <w:b/>
      <w:bCs/>
      <w:sz w:val="28"/>
      <w:szCs w:val="28"/>
      <w:lang w:val="en-GB"/>
    </w:rPr>
  </w:style>
  <w:style w:type="paragraph" w:styleId="Heading2">
    <w:name w:val="heading 2"/>
    <w:basedOn w:val="ListParagraph"/>
    <w:next w:val="Normal"/>
    <w:link w:val="Heading2Char"/>
    <w:uiPriority w:val="9"/>
    <w:unhideWhenUsed/>
    <w:qFormat/>
    <w:rsid w:val="00996E55"/>
    <w:pPr>
      <w:numPr>
        <w:ilvl w:val="1"/>
        <w:numId w:val="1"/>
      </w:numPr>
      <w:outlineLvl w:val="1"/>
    </w:pPr>
    <w:rPr>
      <w:b/>
      <w:bCs/>
      <w:sz w:val="28"/>
      <w:szCs w:val="28"/>
      <w:lang w:val="en-GB"/>
    </w:rPr>
  </w:style>
  <w:style w:type="paragraph" w:styleId="Heading3">
    <w:name w:val="heading 3"/>
    <w:basedOn w:val="ListParagraph"/>
    <w:next w:val="Normal"/>
    <w:link w:val="Heading3Char"/>
    <w:uiPriority w:val="9"/>
    <w:unhideWhenUsed/>
    <w:qFormat/>
    <w:rsid w:val="00996E55"/>
    <w:pPr>
      <w:numPr>
        <w:ilvl w:val="2"/>
        <w:numId w:val="1"/>
      </w:numPr>
      <w:outlineLvl w:val="2"/>
    </w:pPr>
    <w:rPr>
      <w:sz w:val="28"/>
      <w:szCs w:val="28"/>
      <w:lang w:val="en-GB"/>
    </w:rPr>
  </w:style>
  <w:style w:type="paragraph" w:styleId="Heading4">
    <w:name w:val="heading 4"/>
    <w:basedOn w:val="Normal"/>
    <w:next w:val="Normal"/>
    <w:link w:val="Heading4Char"/>
    <w:uiPriority w:val="9"/>
    <w:semiHidden/>
    <w:unhideWhenUsed/>
    <w:qFormat/>
    <w:rsid w:val="001967A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7D80"/>
    <w:pPr>
      <w:ind w:left="720"/>
      <w:contextualSpacing/>
    </w:pPr>
  </w:style>
  <w:style w:type="character" w:customStyle="1" w:styleId="Heading1Char">
    <w:name w:val="Heading 1 Char"/>
    <w:basedOn w:val="DefaultParagraphFont"/>
    <w:link w:val="Heading1"/>
    <w:uiPriority w:val="9"/>
    <w:rsid w:val="00996E55"/>
    <w:rPr>
      <w:b/>
      <w:bCs/>
      <w:sz w:val="28"/>
      <w:szCs w:val="28"/>
      <w:lang w:val="en-GB"/>
    </w:rPr>
  </w:style>
  <w:style w:type="character" w:customStyle="1" w:styleId="Heading2Char">
    <w:name w:val="Heading 2 Char"/>
    <w:basedOn w:val="DefaultParagraphFont"/>
    <w:link w:val="Heading2"/>
    <w:uiPriority w:val="9"/>
    <w:rsid w:val="00996E55"/>
    <w:rPr>
      <w:b/>
      <w:bCs/>
      <w:sz w:val="28"/>
      <w:szCs w:val="28"/>
      <w:lang w:val="en-GB"/>
    </w:rPr>
  </w:style>
  <w:style w:type="character" w:customStyle="1" w:styleId="Heading3Char">
    <w:name w:val="Heading 3 Char"/>
    <w:basedOn w:val="DefaultParagraphFont"/>
    <w:link w:val="Heading3"/>
    <w:uiPriority w:val="9"/>
    <w:rsid w:val="00996E55"/>
    <w:rPr>
      <w:sz w:val="28"/>
      <w:szCs w:val="28"/>
      <w:lang w:val="en-GB"/>
    </w:rPr>
  </w:style>
  <w:style w:type="paragraph" w:styleId="Header">
    <w:name w:val="header"/>
    <w:basedOn w:val="Normal"/>
    <w:link w:val="HeaderChar"/>
    <w:unhideWhenUsed/>
    <w:rsid w:val="00383C89"/>
    <w:pPr>
      <w:tabs>
        <w:tab w:val="center" w:pos="4513"/>
        <w:tab w:val="right" w:pos="9026"/>
      </w:tabs>
      <w:spacing w:after="0" w:line="240" w:lineRule="auto"/>
    </w:pPr>
    <w:rPr>
      <w:rFonts w:ascii="Cambria Math" w:eastAsia="Cambria Math" w:hAnsi="Cambria Math" w:cs="Wingdings"/>
      <w:lang w:val="en-GB"/>
    </w:rPr>
  </w:style>
  <w:style w:type="character" w:customStyle="1" w:styleId="HeaderChar">
    <w:name w:val="Header Char"/>
    <w:basedOn w:val="DefaultParagraphFont"/>
    <w:link w:val="Header"/>
    <w:rsid w:val="00383C89"/>
    <w:rPr>
      <w:rFonts w:ascii="Cambria Math" w:eastAsia="Cambria Math" w:hAnsi="Cambria Math" w:cs="Wingdings"/>
      <w:lang w:val="en-GB"/>
    </w:rPr>
  </w:style>
  <w:style w:type="paragraph" w:styleId="Footer">
    <w:name w:val="footer"/>
    <w:basedOn w:val="Normal"/>
    <w:link w:val="FooterChar"/>
    <w:unhideWhenUsed/>
    <w:rsid w:val="00383C89"/>
    <w:pPr>
      <w:tabs>
        <w:tab w:val="center" w:pos="4513"/>
        <w:tab w:val="right" w:pos="9026"/>
      </w:tabs>
      <w:spacing w:after="0" w:line="240" w:lineRule="auto"/>
    </w:pPr>
    <w:rPr>
      <w:rFonts w:ascii="Cambria Math" w:eastAsia="Cambria Math" w:hAnsi="Cambria Math" w:cs="Wingdings"/>
      <w:lang w:val="en-GB"/>
    </w:rPr>
  </w:style>
  <w:style w:type="character" w:customStyle="1" w:styleId="FooterChar">
    <w:name w:val="Footer Char"/>
    <w:basedOn w:val="DefaultParagraphFont"/>
    <w:link w:val="Footer"/>
    <w:rsid w:val="00383C89"/>
    <w:rPr>
      <w:rFonts w:ascii="Cambria Math" w:eastAsia="Cambria Math" w:hAnsi="Cambria Math" w:cs="Wingdings"/>
      <w:lang w:val="en-GB"/>
    </w:rPr>
  </w:style>
  <w:style w:type="paragraph" w:customStyle="1" w:styleId="IOPHeader">
    <w:name w:val="IOPHeader"/>
    <w:basedOn w:val="Header"/>
    <w:link w:val="IOPHeaderChar"/>
    <w:qFormat/>
    <w:rsid w:val="00383C89"/>
    <w:pPr>
      <w:pBdr>
        <w:bottom w:val="single" w:sz="4" w:space="1" w:color="auto"/>
      </w:pBdr>
    </w:pPr>
  </w:style>
  <w:style w:type="paragraph" w:customStyle="1" w:styleId="IOPTitle">
    <w:name w:val="IOPTitle"/>
    <w:basedOn w:val="Normal"/>
    <w:link w:val="IOPTitleChar"/>
    <w:qFormat/>
    <w:rsid w:val="00383C89"/>
    <w:pPr>
      <w:spacing w:after="520"/>
    </w:pPr>
    <w:rPr>
      <w:rFonts w:ascii="Cambria Math" w:eastAsia="Cambria Math" w:hAnsi="Cambria Math" w:cs="Wingdings"/>
      <w:b/>
      <w:sz w:val="48"/>
      <w:szCs w:val="48"/>
      <w:lang w:val="en-GB"/>
    </w:rPr>
  </w:style>
  <w:style w:type="character" w:customStyle="1" w:styleId="IOPHeaderChar">
    <w:name w:val="IOPHeader Char"/>
    <w:basedOn w:val="HeaderChar"/>
    <w:link w:val="IOPHeader"/>
    <w:rsid w:val="00383C89"/>
    <w:rPr>
      <w:rFonts w:ascii="Cambria Math" w:eastAsia="Cambria Math" w:hAnsi="Cambria Math" w:cs="Wingdings"/>
      <w:lang w:val="en-GB"/>
    </w:rPr>
  </w:style>
  <w:style w:type="paragraph" w:customStyle="1" w:styleId="IOPAuthor">
    <w:name w:val="IOPAuthor"/>
    <w:basedOn w:val="Normal"/>
    <w:link w:val="IOPAuthorChar"/>
    <w:qFormat/>
    <w:rsid w:val="00383C89"/>
    <w:pPr>
      <w:spacing w:after="200"/>
      <w:ind w:right="2552"/>
    </w:pPr>
    <w:rPr>
      <w:rFonts w:ascii="Cambria Math" w:eastAsia="Cambria Math" w:hAnsi="Cambria Math" w:cs="Wingdings"/>
      <w:b/>
      <w:lang w:val="en-GB"/>
    </w:rPr>
  </w:style>
  <w:style w:type="character" w:customStyle="1" w:styleId="IOPTitleChar">
    <w:name w:val="IOPTitle Char"/>
    <w:link w:val="IOPTitle"/>
    <w:rsid w:val="00383C89"/>
    <w:rPr>
      <w:rFonts w:ascii="Cambria Math" w:eastAsia="Cambria Math" w:hAnsi="Cambria Math" w:cs="Wingdings"/>
      <w:b/>
      <w:sz w:val="48"/>
      <w:szCs w:val="48"/>
      <w:lang w:val="en-GB"/>
    </w:rPr>
  </w:style>
  <w:style w:type="paragraph" w:customStyle="1" w:styleId="IOPAff">
    <w:name w:val="IOPAff"/>
    <w:basedOn w:val="IOPAuthor"/>
    <w:link w:val="IOPAffChar"/>
    <w:qFormat/>
    <w:rsid w:val="00383C89"/>
    <w:pPr>
      <w:spacing w:after="0"/>
    </w:pPr>
    <w:rPr>
      <w:rFonts w:ascii="Wingdings" w:hAnsi="Wingdings"/>
      <w:b w:val="0"/>
      <w:sz w:val="18"/>
      <w:szCs w:val="18"/>
    </w:rPr>
  </w:style>
  <w:style w:type="character" w:customStyle="1" w:styleId="IOPAuthorChar">
    <w:name w:val="IOPAuthor Char"/>
    <w:link w:val="IOPAuthor"/>
    <w:rsid w:val="00383C89"/>
    <w:rPr>
      <w:rFonts w:ascii="Cambria Math" w:eastAsia="Cambria Math" w:hAnsi="Cambria Math" w:cs="Wingdings"/>
      <w:b/>
      <w:lang w:val="en-GB"/>
    </w:rPr>
  </w:style>
  <w:style w:type="paragraph" w:customStyle="1" w:styleId="IOPH1">
    <w:name w:val="IOPH1"/>
    <w:basedOn w:val="IOPAff"/>
    <w:link w:val="IOPH1Char"/>
    <w:qFormat/>
    <w:rsid w:val="00383C89"/>
    <w:pPr>
      <w:spacing w:before="200" w:after="120"/>
      <w:ind w:right="0"/>
    </w:pPr>
    <w:rPr>
      <w:rFonts w:ascii="Cambria Math" w:hAnsi="Cambria Math"/>
      <w:b/>
      <w:sz w:val="22"/>
    </w:rPr>
  </w:style>
  <w:style w:type="character" w:customStyle="1" w:styleId="IOPAffChar">
    <w:name w:val="IOPAff Char"/>
    <w:link w:val="IOPAff"/>
    <w:rsid w:val="00383C89"/>
    <w:rPr>
      <w:rFonts w:ascii="Wingdings" w:eastAsia="Cambria Math" w:hAnsi="Wingdings" w:cs="Wingdings"/>
      <w:sz w:val="18"/>
      <w:szCs w:val="18"/>
      <w:lang w:val="en-GB"/>
    </w:rPr>
  </w:style>
  <w:style w:type="paragraph" w:customStyle="1" w:styleId="IOPAbsText">
    <w:name w:val="IOPAbsText"/>
    <w:basedOn w:val="Normal"/>
    <w:link w:val="IOPAbsTextChar"/>
    <w:qFormat/>
    <w:rsid w:val="00383C89"/>
    <w:pPr>
      <w:spacing w:after="0"/>
      <w:ind w:right="2552"/>
    </w:pPr>
    <w:rPr>
      <w:rFonts w:ascii="Wingdings" w:eastAsia="Cambria Math" w:hAnsi="Wingdings" w:cs="Wingdings"/>
      <w:sz w:val="20"/>
      <w:lang w:val="en-GB"/>
    </w:rPr>
  </w:style>
  <w:style w:type="character" w:customStyle="1" w:styleId="IOPH1Char">
    <w:name w:val="IOPH1 Char"/>
    <w:link w:val="IOPH1"/>
    <w:rsid w:val="00383C89"/>
    <w:rPr>
      <w:rFonts w:ascii="Cambria Math" w:eastAsia="Cambria Math" w:hAnsi="Cambria Math" w:cs="Wingdings"/>
      <w:b/>
      <w:szCs w:val="18"/>
      <w:lang w:val="en-GB"/>
    </w:rPr>
  </w:style>
  <w:style w:type="paragraph" w:customStyle="1" w:styleId="IOPKwd">
    <w:name w:val="IOPKwd"/>
    <w:basedOn w:val="IOPAbsText"/>
    <w:link w:val="IOPKwdChar"/>
    <w:qFormat/>
    <w:rsid w:val="00383C89"/>
    <w:pPr>
      <w:pBdr>
        <w:bottom w:val="single" w:sz="4" w:space="1" w:color="auto"/>
      </w:pBdr>
      <w:spacing w:before="240" w:after="240"/>
      <w:ind w:right="0"/>
    </w:pPr>
  </w:style>
  <w:style w:type="character" w:customStyle="1" w:styleId="IOPAbsTextChar">
    <w:name w:val="IOPAbsText Char"/>
    <w:link w:val="IOPAbsText"/>
    <w:rsid w:val="00383C89"/>
    <w:rPr>
      <w:rFonts w:ascii="Wingdings" w:eastAsia="Cambria Math" w:hAnsi="Wingdings" w:cs="Wingdings"/>
      <w:sz w:val="20"/>
      <w:lang w:val="en-GB"/>
    </w:rPr>
  </w:style>
  <w:style w:type="paragraph" w:customStyle="1" w:styleId="IOPText">
    <w:name w:val="IOPText"/>
    <w:basedOn w:val="IOPAbsText"/>
    <w:link w:val="IOPTextChar"/>
    <w:qFormat/>
    <w:rsid w:val="00383C89"/>
    <w:pPr>
      <w:ind w:right="0" w:firstLine="227"/>
      <w:jc w:val="both"/>
    </w:pPr>
  </w:style>
  <w:style w:type="character" w:customStyle="1" w:styleId="IOPKwdChar">
    <w:name w:val="IOPKwd Char"/>
    <w:link w:val="IOPKwd"/>
    <w:rsid w:val="00383C89"/>
    <w:rPr>
      <w:rFonts w:ascii="Wingdings" w:eastAsia="Cambria Math" w:hAnsi="Wingdings" w:cs="Wingdings"/>
      <w:sz w:val="20"/>
      <w:lang w:val="en-GB"/>
    </w:rPr>
  </w:style>
  <w:style w:type="character" w:customStyle="1" w:styleId="IOPTextChar">
    <w:name w:val="IOPText Char"/>
    <w:link w:val="IOPText"/>
    <w:rsid w:val="00383C89"/>
    <w:rPr>
      <w:rFonts w:ascii="Wingdings" w:eastAsia="Cambria Math" w:hAnsi="Wingdings" w:cs="Wingdings"/>
      <w:sz w:val="20"/>
      <w:lang w:val="en-GB"/>
    </w:rPr>
  </w:style>
  <w:style w:type="paragraph" w:customStyle="1" w:styleId="IOPH2">
    <w:name w:val="IOPH2"/>
    <w:basedOn w:val="IOPH1"/>
    <w:link w:val="IOPH2Char"/>
    <w:qFormat/>
    <w:rsid w:val="00383C89"/>
    <w:rPr>
      <w:b w:val="0"/>
      <w:i/>
    </w:rPr>
  </w:style>
  <w:style w:type="paragraph" w:customStyle="1" w:styleId="IOPH3">
    <w:name w:val="IOPH3"/>
    <w:basedOn w:val="IOPH2"/>
    <w:link w:val="IOPH3Char"/>
    <w:qFormat/>
    <w:rsid w:val="00383C89"/>
    <w:pPr>
      <w:spacing w:after="0"/>
    </w:pPr>
  </w:style>
  <w:style w:type="character" w:customStyle="1" w:styleId="IOPH2Char">
    <w:name w:val="IOPH2 Char"/>
    <w:link w:val="IOPH2"/>
    <w:rsid w:val="00383C89"/>
    <w:rPr>
      <w:rFonts w:ascii="Cambria Math" w:eastAsia="Cambria Math" w:hAnsi="Cambria Math" w:cs="Wingdings"/>
      <w:i/>
      <w:szCs w:val="18"/>
      <w:lang w:val="en-GB"/>
    </w:rPr>
  </w:style>
  <w:style w:type="paragraph" w:customStyle="1" w:styleId="IOPrefs0">
    <w:name w:val="IOPrefs"/>
    <w:link w:val="IOPrefsChar"/>
    <w:rsid w:val="00383C89"/>
    <w:pPr>
      <w:spacing w:after="0"/>
      <w:ind w:left="284" w:hanging="284"/>
    </w:pPr>
    <w:rPr>
      <w:rFonts w:ascii="Wingdings" w:eastAsia="Cambria Math" w:hAnsi="Wingdings" w:cs="Wingdings"/>
      <w:noProof/>
      <w:sz w:val="18"/>
      <w:lang w:val="en-GB"/>
    </w:rPr>
  </w:style>
  <w:style w:type="character" w:customStyle="1" w:styleId="IOPH3Char">
    <w:name w:val="IOPH3 Char"/>
    <w:link w:val="IOPH3"/>
    <w:rsid w:val="00383C89"/>
    <w:rPr>
      <w:rFonts w:ascii="Cambria Math" w:eastAsia="Cambria Math" w:hAnsi="Cambria Math" w:cs="Wingdings"/>
      <w:i/>
      <w:szCs w:val="18"/>
      <w:lang w:val="en-GB"/>
    </w:rPr>
  </w:style>
  <w:style w:type="paragraph" w:customStyle="1" w:styleId="IOPRefs">
    <w:name w:val="IOPRefs"/>
    <w:basedOn w:val="IOPrefs0"/>
    <w:link w:val="IOPRefsChar0"/>
    <w:qFormat/>
    <w:rsid w:val="00383C89"/>
    <w:pPr>
      <w:numPr>
        <w:numId w:val="3"/>
      </w:numPr>
    </w:pPr>
  </w:style>
  <w:style w:type="character" w:customStyle="1" w:styleId="IOPrefsChar">
    <w:name w:val="IOPrefs Char"/>
    <w:link w:val="IOPrefs0"/>
    <w:rsid w:val="00383C89"/>
    <w:rPr>
      <w:rFonts w:ascii="Wingdings" w:eastAsia="Cambria Math" w:hAnsi="Wingdings" w:cs="Wingdings"/>
      <w:noProof/>
      <w:sz w:val="18"/>
      <w:lang w:val="en-GB"/>
    </w:rPr>
  </w:style>
  <w:style w:type="character" w:customStyle="1" w:styleId="IOPRefsChar0">
    <w:name w:val="IOPRefs Char"/>
    <w:link w:val="IOPRefs"/>
    <w:rsid w:val="00383C89"/>
    <w:rPr>
      <w:rFonts w:ascii="Wingdings" w:eastAsia="Cambria Math" w:hAnsi="Wingdings" w:cs="Wingdings"/>
      <w:noProof/>
      <w:sz w:val="18"/>
      <w:lang w:val="en-GB"/>
    </w:rPr>
  </w:style>
  <w:style w:type="character" w:styleId="Hyperlink">
    <w:name w:val="Hyperlink"/>
    <w:uiPriority w:val="99"/>
    <w:unhideWhenUsed/>
    <w:rsid w:val="00383C89"/>
    <w:rPr>
      <w:color w:val="0563C1"/>
      <w:u w:val="single"/>
    </w:rPr>
  </w:style>
  <w:style w:type="paragraph" w:styleId="CommentText">
    <w:name w:val="annotation text"/>
    <w:basedOn w:val="Normal"/>
    <w:link w:val="CommentTextChar"/>
    <w:unhideWhenUsed/>
    <w:rsid w:val="00383C89"/>
    <w:rPr>
      <w:rFonts w:ascii="Cambria Math" w:eastAsia="Cambria Math" w:hAnsi="Cambria Math" w:cs="Wingdings"/>
      <w:sz w:val="20"/>
      <w:szCs w:val="20"/>
      <w:lang w:val="en-GB"/>
    </w:rPr>
  </w:style>
  <w:style w:type="character" w:customStyle="1" w:styleId="CommentTextChar">
    <w:name w:val="Comment Text Char"/>
    <w:basedOn w:val="DefaultParagraphFont"/>
    <w:link w:val="CommentText"/>
    <w:rsid w:val="00383C89"/>
    <w:rPr>
      <w:rFonts w:ascii="Cambria Math" w:eastAsia="Cambria Math" w:hAnsi="Cambria Math" w:cs="Wingdings"/>
      <w:sz w:val="20"/>
      <w:szCs w:val="20"/>
      <w:lang w:val="en-GB"/>
    </w:rPr>
  </w:style>
  <w:style w:type="character" w:styleId="CommentReference">
    <w:name w:val="annotation reference"/>
    <w:rsid w:val="00383C89"/>
    <w:rPr>
      <w:sz w:val="21"/>
      <w:szCs w:val="21"/>
    </w:rPr>
  </w:style>
  <w:style w:type="paragraph" w:styleId="BalloonText">
    <w:name w:val="Balloon Text"/>
    <w:basedOn w:val="Normal"/>
    <w:link w:val="BalloonTextChar"/>
    <w:uiPriority w:val="99"/>
    <w:unhideWhenUsed/>
    <w:rsid w:val="00383C89"/>
    <w:pPr>
      <w:spacing w:after="0" w:line="240" w:lineRule="auto"/>
    </w:pPr>
    <w:rPr>
      <w:rFonts w:ascii="Yu Mincho Light" w:eastAsia="Cambria Math" w:hAnsi="Yu Mincho Light" w:cs="Yu Mincho Light"/>
      <w:sz w:val="18"/>
      <w:szCs w:val="18"/>
      <w:lang w:val="en-GB"/>
    </w:rPr>
  </w:style>
  <w:style w:type="character" w:customStyle="1" w:styleId="BalloonTextChar">
    <w:name w:val="Balloon Text Char"/>
    <w:basedOn w:val="DefaultParagraphFont"/>
    <w:link w:val="BalloonText"/>
    <w:uiPriority w:val="99"/>
    <w:rsid w:val="00383C89"/>
    <w:rPr>
      <w:rFonts w:ascii="Yu Mincho Light" w:eastAsia="Cambria Math" w:hAnsi="Yu Mincho Light" w:cs="Yu Mincho Light"/>
      <w:sz w:val="18"/>
      <w:szCs w:val="18"/>
      <w:lang w:val="en-GB"/>
    </w:rPr>
  </w:style>
  <w:style w:type="paragraph" w:customStyle="1" w:styleId="MDPI31text">
    <w:name w:val="MDPI_3.1_text"/>
    <w:link w:val="MDPI31textChar"/>
    <w:qFormat/>
    <w:rsid w:val="00383C89"/>
    <w:pPr>
      <w:adjustRightInd w:val="0"/>
      <w:snapToGrid w:val="0"/>
      <w:spacing w:after="0" w:line="228" w:lineRule="auto"/>
      <w:ind w:left="2608" w:firstLine="425"/>
      <w:jc w:val="both"/>
    </w:pPr>
    <w:rPr>
      <w:rFonts w:ascii="Calibri" w:eastAsia="Wingdings" w:hAnsi="Calibri" w:cs="Wingdings"/>
      <w:snapToGrid w:val="0"/>
      <w:color w:val="000000"/>
      <w:sz w:val="20"/>
      <w:lang w:val="en-US" w:eastAsia="de-DE" w:bidi="en-US"/>
    </w:rPr>
  </w:style>
  <w:style w:type="character" w:customStyle="1" w:styleId="MDPI31textChar">
    <w:name w:val="MDPI_3.1_text Char"/>
    <w:link w:val="MDPI31text"/>
    <w:rsid w:val="00383C89"/>
    <w:rPr>
      <w:rFonts w:ascii="Calibri" w:eastAsia="Wingdings" w:hAnsi="Calibri" w:cs="Wingdings"/>
      <w:snapToGrid w:val="0"/>
      <w:color w:val="000000"/>
      <w:sz w:val="20"/>
      <w:lang w:val="en-US" w:eastAsia="de-DE" w:bidi="en-US"/>
    </w:rPr>
  </w:style>
  <w:style w:type="paragraph" w:customStyle="1" w:styleId="MDPI41tablecaption">
    <w:name w:val="MDPI_4.1_table_caption"/>
    <w:qFormat/>
    <w:rsid w:val="00383C89"/>
    <w:pPr>
      <w:adjustRightInd w:val="0"/>
      <w:snapToGrid w:val="0"/>
      <w:spacing w:before="240" w:after="120" w:line="228" w:lineRule="auto"/>
      <w:ind w:left="2608"/>
    </w:pPr>
    <w:rPr>
      <w:rFonts w:ascii="Calibri" w:eastAsia="Wingdings" w:hAnsi="Calibri" w:cs="Segoe UI"/>
      <w:color w:val="000000"/>
      <w:sz w:val="18"/>
      <w:lang w:val="en-US" w:eastAsia="de-DE" w:bidi="en-US"/>
    </w:rPr>
  </w:style>
  <w:style w:type="paragraph" w:customStyle="1" w:styleId="MDPI42tablebody">
    <w:name w:val="MDPI_4.2_table_body"/>
    <w:qFormat/>
    <w:rsid w:val="00383C89"/>
    <w:pPr>
      <w:adjustRightInd w:val="0"/>
      <w:snapToGrid w:val="0"/>
      <w:spacing w:after="0" w:line="260" w:lineRule="atLeast"/>
      <w:jc w:val="center"/>
    </w:pPr>
    <w:rPr>
      <w:rFonts w:ascii="Calibri" w:eastAsia="Wingdings" w:hAnsi="Calibri" w:cs="Wingdings"/>
      <w:snapToGrid w:val="0"/>
      <w:color w:val="000000"/>
      <w:sz w:val="20"/>
      <w:szCs w:val="20"/>
      <w:lang w:val="en-US" w:eastAsia="de-DE" w:bidi="en-US"/>
    </w:rPr>
  </w:style>
  <w:style w:type="paragraph" w:customStyle="1" w:styleId="MDPI51figurecaption">
    <w:name w:val="MDPI_5.1_figure_caption"/>
    <w:qFormat/>
    <w:rsid w:val="00383C89"/>
    <w:pPr>
      <w:adjustRightInd w:val="0"/>
      <w:snapToGrid w:val="0"/>
      <w:spacing w:before="120" w:after="240" w:line="228" w:lineRule="auto"/>
      <w:ind w:left="2608"/>
    </w:pPr>
    <w:rPr>
      <w:rFonts w:ascii="Calibri" w:eastAsia="Wingdings" w:hAnsi="Calibri" w:cs="Wingdings"/>
      <w:color w:val="000000"/>
      <w:sz w:val="18"/>
      <w:szCs w:val="20"/>
      <w:lang w:val="en-US" w:eastAsia="de-DE" w:bidi="en-US"/>
    </w:rPr>
  </w:style>
  <w:style w:type="paragraph" w:customStyle="1" w:styleId="MDPI23heading3">
    <w:name w:val="MDPI_2.3_heading3"/>
    <w:qFormat/>
    <w:rsid w:val="00383C89"/>
    <w:pPr>
      <w:adjustRightInd w:val="0"/>
      <w:snapToGrid w:val="0"/>
      <w:spacing w:before="60" w:after="60" w:line="228" w:lineRule="auto"/>
      <w:ind w:left="2608"/>
      <w:outlineLvl w:val="2"/>
    </w:pPr>
    <w:rPr>
      <w:rFonts w:ascii="Calibri" w:eastAsia="Wingdings" w:hAnsi="Calibri" w:cs="Wingdings"/>
      <w:snapToGrid w:val="0"/>
      <w:color w:val="000000"/>
      <w:sz w:val="20"/>
      <w:lang w:val="en-US" w:eastAsia="de-DE" w:bidi="en-US"/>
    </w:rPr>
  </w:style>
  <w:style w:type="paragraph" w:customStyle="1" w:styleId="MDPI21heading1">
    <w:name w:val="MDPI_2.1_heading1"/>
    <w:qFormat/>
    <w:rsid w:val="00383C89"/>
    <w:pPr>
      <w:adjustRightInd w:val="0"/>
      <w:snapToGrid w:val="0"/>
      <w:spacing w:before="240" w:after="60" w:line="228" w:lineRule="auto"/>
      <w:ind w:left="2608"/>
      <w:outlineLvl w:val="0"/>
    </w:pPr>
    <w:rPr>
      <w:rFonts w:ascii="Calibri" w:eastAsia="Wingdings" w:hAnsi="Calibri" w:cs="Wingdings"/>
      <w:b/>
      <w:snapToGrid w:val="0"/>
      <w:color w:val="000000"/>
      <w:sz w:val="20"/>
      <w:lang w:val="en-US" w:eastAsia="de-DE" w:bidi="en-US"/>
    </w:rPr>
  </w:style>
  <w:style w:type="paragraph" w:customStyle="1" w:styleId="MDPI22heading2">
    <w:name w:val="MDPI_2.2_heading2"/>
    <w:qFormat/>
    <w:rsid w:val="00383C89"/>
    <w:pPr>
      <w:adjustRightInd w:val="0"/>
      <w:snapToGrid w:val="0"/>
      <w:spacing w:before="60" w:after="60" w:line="228" w:lineRule="auto"/>
      <w:ind w:left="2608"/>
      <w:outlineLvl w:val="1"/>
    </w:pPr>
    <w:rPr>
      <w:rFonts w:ascii="Calibri" w:eastAsia="Wingdings" w:hAnsi="Calibri" w:cs="Wingdings"/>
      <w:i/>
      <w:noProof/>
      <w:snapToGrid w:val="0"/>
      <w:color w:val="000000"/>
      <w:sz w:val="20"/>
      <w:lang w:val="en-US" w:eastAsia="de-DE" w:bidi="en-US"/>
    </w:rPr>
  </w:style>
  <w:style w:type="character" w:styleId="FollowedHyperlink">
    <w:name w:val="FollowedHyperlink"/>
    <w:unhideWhenUsed/>
    <w:rsid w:val="00383C89"/>
    <w:rPr>
      <w:color w:val="954F72"/>
      <w:u w:val="single"/>
    </w:rPr>
  </w:style>
  <w:style w:type="paragraph" w:styleId="CommentSubject">
    <w:name w:val="annotation subject"/>
    <w:basedOn w:val="CommentText"/>
    <w:next w:val="CommentText"/>
    <w:link w:val="CommentSubjectChar"/>
    <w:unhideWhenUsed/>
    <w:rsid w:val="00383C89"/>
    <w:rPr>
      <w:b/>
      <w:bCs/>
    </w:rPr>
  </w:style>
  <w:style w:type="character" w:customStyle="1" w:styleId="CommentSubjectChar">
    <w:name w:val="Comment Subject Char"/>
    <w:basedOn w:val="CommentTextChar"/>
    <w:link w:val="CommentSubject"/>
    <w:rsid w:val="00383C89"/>
    <w:rPr>
      <w:rFonts w:ascii="Cambria Math" w:eastAsia="Cambria Math" w:hAnsi="Cambria Math" w:cs="Wingdings"/>
      <w:b/>
      <w:bCs/>
      <w:sz w:val="20"/>
      <w:szCs w:val="20"/>
      <w:lang w:val="en-GB"/>
    </w:rPr>
  </w:style>
  <w:style w:type="character" w:styleId="UnresolvedMention">
    <w:name w:val="Unresolved Mention"/>
    <w:uiPriority w:val="99"/>
    <w:semiHidden/>
    <w:unhideWhenUsed/>
    <w:rsid w:val="00383C89"/>
    <w:rPr>
      <w:color w:val="605E5C"/>
      <w:shd w:val="clear" w:color="auto" w:fill="E1DFDD"/>
    </w:rPr>
  </w:style>
  <w:style w:type="paragraph" w:styleId="Caption">
    <w:name w:val="caption"/>
    <w:basedOn w:val="Normal"/>
    <w:next w:val="Normal"/>
    <w:unhideWhenUsed/>
    <w:qFormat/>
    <w:rsid w:val="00383C89"/>
    <w:rPr>
      <w:rFonts w:ascii="Cambria Math" w:eastAsia="Cambria Math" w:hAnsi="Cambria Math" w:cs="Wingdings"/>
      <w:b/>
      <w:bCs/>
      <w:sz w:val="20"/>
      <w:szCs w:val="20"/>
      <w:lang w:val="en-GB"/>
    </w:rPr>
  </w:style>
  <w:style w:type="table" w:styleId="TableGrid">
    <w:name w:val="Table Grid"/>
    <w:basedOn w:val="TableNormal"/>
    <w:uiPriority w:val="39"/>
    <w:rsid w:val="004359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DPI11articletype">
    <w:name w:val="MDPI_1.1_article_type"/>
    <w:next w:val="Normal"/>
    <w:qFormat/>
    <w:rsid w:val="00435924"/>
    <w:pPr>
      <w:adjustRightInd w:val="0"/>
      <w:snapToGrid w:val="0"/>
      <w:spacing w:before="240" w:after="0" w:line="240" w:lineRule="auto"/>
    </w:pPr>
    <w:rPr>
      <w:rFonts w:ascii="Palatino Linotype" w:eastAsia="Times New Roman" w:hAnsi="Palatino Linotype" w:cs="Times New Roman"/>
      <w:i/>
      <w:snapToGrid w:val="0"/>
      <w:color w:val="000000"/>
      <w:sz w:val="20"/>
      <w:lang w:val="en-US" w:eastAsia="de-DE" w:bidi="en-US"/>
    </w:rPr>
  </w:style>
  <w:style w:type="paragraph" w:customStyle="1" w:styleId="MDPI12title">
    <w:name w:val="MDPI_1.2_title"/>
    <w:next w:val="Normal"/>
    <w:qFormat/>
    <w:rsid w:val="00435924"/>
    <w:pPr>
      <w:adjustRightInd w:val="0"/>
      <w:snapToGrid w:val="0"/>
      <w:spacing w:after="240" w:line="240" w:lineRule="atLeast"/>
    </w:pPr>
    <w:rPr>
      <w:rFonts w:ascii="Palatino Linotype" w:eastAsia="Times New Roman" w:hAnsi="Palatino Linotype" w:cs="Times New Roman"/>
      <w:b/>
      <w:snapToGrid w:val="0"/>
      <w:color w:val="000000"/>
      <w:sz w:val="36"/>
      <w:szCs w:val="20"/>
      <w:lang w:val="en-US" w:eastAsia="de-DE" w:bidi="en-US"/>
    </w:rPr>
  </w:style>
  <w:style w:type="paragraph" w:customStyle="1" w:styleId="MDPI13authornames">
    <w:name w:val="MDPI_1.3_authornames"/>
    <w:next w:val="Normal"/>
    <w:qFormat/>
    <w:rsid w:val="00435924"/>
    <w:pPr>
      <w:adjustRightInd w:val="0"/>
      <w:snapToGrid w:val="0"/>
      <w:spacing w:after="360" w:line="260" w:lineRule="atLeast"/>
    </w:pPr>
    <w:rPr>
      <w:rFonts w:ascii="Palatino Linotype" w:eastAsia="Times New Roman" w:hAnsi="Palatino Linotype" w:cs="Times New Roman"/>
      <w:b/>
      <w:color w:val="000000"/>
      <w:sz w:val="20"/>
      <w:lang w:val="en-US" w:eastAsia="de-DE" w:bidi="en-US"/>
    </w:rPr>
  </w:style>
  <w:style w:type="paragraph" w:customStyle="1" w:styleId="MDPI14history">
    <w:name w:val="MDPI_1.4_history"/>
    <w:basedOn w:val="Normal"/>
    <w:next w:val="Normal"/>
    <w:qFormat/>
    <w:rsid w:val="00435924"/>
    <w:pPr>
      <w:adjustRightInd w:val="0"/>
      <w:snapToGrid w:val="0"/>
      <w:spacing w:after="0" w:line="240" w:lineRule="atLeast"/>
      <w:ind w:right="113"/>
    </w:pPr>
    <w:rPr>
      <w:rFonts w:ascii="Palatino Linotype" w:eastAsia="Times New Roman" w:hAnsi="Palatino Linotype" w:cs="Times New Roman"/>
      <w:color w:val="000000"/>
      <w:sz w:val="14"/>
      <w:szCs w:val="20"/>
      <w:lang w:val="en-GB" w:eastAsia="de-DE" w:bidi="en-US"/>
    </w:rPr>
  </w:style>
  <w:style w:type="paragraph" w:customStyle="1" w:styleId="MDPI16affiliation">
    <w:name w:val="MDPI_1.6_affiliation"/>
    <w:qFormat/>
    <w:rsid w:val="00435924"/>
    <w:pPr>
      <w:adjustRightInd w:val="0"/>
      <w:snapToGrid w:val="0"/>
      <w:spacing w:after="0" w:line="200" w:lineRule="atLeast"/>
      <w:ind w:left="2806" w:hanging="198"/>
    </w:pPr>
    <w:rPr>
      <w:rFonts w:ascii="Palatino Linotype" w:eastAsia="Times New Roman" w:hAnsi="Palatino Linotype" w:cs="Times New Roman"/>
      <w:color w:val="000000"/>
      <w:sz w:val="16"/>
      <w:szCs w:val="18"/>
      <w:lang w:val="en-US" w:eastAsia="de-DE" w:bidi="en-US"/>
    </w:rPr>
  </w:style>
  <w:style w:type="paragraph" w:customStyle="1" w:styleId="MDPI17abstract">
    <w:name w:val="MDPI_1.7_abstract"/>
    <w:next w:val="Normal"/>
    <w:qFormat/>
    <w:rsid w:val="00435924"/>
    <w:pPr>
      <w:adjustRightInd w:val="0"/>
      <w:snapToGrid w:val="0"/>
      <w:spacing w:before="240" w:after="0" w:line="260" w:lineRule="atLeast"/>
      <w:ind w:left="2608"/>
      <w:jc w:val="both"/>
    </w:pPr>
    <w:rPr>
      <w:rFonts w:ascii="Palatino Linotype" w:eastAsia="Times New Roman" w:hAnsi="Palatino Linotype" w:cs="Times New Roman"/>
      <w:color w:val="000000"/>
      <w:sz w:val="18"/>
      <w:lang w:val="en-US" w:eastAsia="de-DE" w:bidi="en-US"/>
    </w:rPr>
  </w:style>
  <w:style w:type="paragraph" w:customStyle="1" w:styleId="MDPI18keywords">
    <w:name w:val="MDPI_1.8_keywords"/>
    <w:next w:val="Normal"/>
    <w:qFormat/>
    <w:rsid w:val="00435924"/>
    <w:pPr>
      <w:adjustRightInd w:val="0"/>
      <w:snapToGrid w:val="0"/>
      <w:spacing w:before="240" w:after="0" w:line="260" w:lineRule="atLeast"/>
      <w:ind w:left="2608"/>
      <w:jc w:val="both"/>
    </w:pPr>
    <w:rPr>
      <w:rFonts w:ascii="Palatino Linotype" w:eastAsia="Times New Roman" w:hAnsi="Palatino Linotype" w:cs="Times New Roman"/>
      <w:snapToGrid w:val="0"/>
      <w:color w:val="000000"/>
      <w:sz w:val="18"/>
      <w:lang w:val="en-US" w:eastAsia="de-DE" w:bidi="en-US"/>
    </w:rPr>
  </w:style>
  <w:style w:type="paragraph" w:customStyle="1" w:styleId="MDPI19line">
    <w:name w:val="MDPI_1.9_line"/>
    <w:qFormat/>
    <w:rsid w:val="00435924"/>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 w:val="20"/>
      <w:szCs w:val="24"/>
      <w:lang w:val="en-US" w:eastAsia="de-DE" w:bidi="en-US"/>
    </w:rPr>
  </w:style>
  <w:style w:type="table" w:customStyle="1" w:styleId="Mdeck5tablebodythreelines">
    <w:name w:val="M_deck_5_table_body_three_lines"/>
    <w:basedOn w:val="TableNormal"/>
    <w:uiPriority w:val="99"/>
    <w:rsid w:val="00435924"/>
    <w:pPr>
      <w:adjustRightInd w:val="0"/>
      <w:snapToGrid w:val="0"/>
      <w:spacing w:after="0" w:line="300" w:lineRule="exact"/>
      <w:jc w:val="center"/>
    </w:pPr>
    <w:rPr>
      <w:rFonts w:ascii="Times New Roman" w:eastAsia="SimSun" w:hAnsi="Times New Roman" w:cs="Times New Roman"/>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PIheaderjournallogo">
    <w:name w:val="MDPI_header_journal_logo"/>
    <w:qFormat/>
    <w:rsid w:val="00435924"/>
    <w:pPr>
      <w:adjustRightInd w:val="0"/>
      <w:snapToGrid w:val="0"/>
      <w:spacing w:after="0" w:line="260" w:lineRule="atLeast"/>
      <w:jc w:val="both"/>
    </w:pPr>
    <w:rPr>
      <w:rFonts w:ascii="Palatino Linotype" w:eastAsia="Times New Roman" w:hAnsi="Palatino Linotype" w:cs="Times New Roman"/>
      <w:i/>
      <w:color w:val="000000"/>
      <w:sz w:val="24"/>
      <w:lang w:val="en-US" w:eastAsia="de-CH"/>
    </w:rPr>
  </w:style>
  <w:style w:type="paragraph" w:customStyle="1" w:styleId="MDPI32textnoindent">
    <w:name w:val="MDPI_3.2_text_no_indent"/>
    <w:basedOn w:val="MDPI31text"/>
    <w:qFormat/>
    <w:rsid w:val="00435924"/>
    <w:pPr>
      <w:ind w:firstLine="0"/>
    </w:pPr>
    <w:rPr>
      <w:rFonts w:ascii="Palatino Linotype" w:eastAsia="Times New Roman" w:hAnsi="Palatino Linotype" w:cs="Times New Roman"/>
    </w:rPr>
  </w:style>
  <w:style w:type="paragraph" w:customStyle="1" w:styleId="MDPI33textspaceafter">
    <w:name w:val="MDPI_3.3_text_space_after"/>
    <w:qFormat/>
    <w:rsid w:val="00435924"/>
    <w:pPr>
      <w:adjustRightInd w:val="0"/>
      <w:snapToGrid w:val="0"/>
      <w:spacing w:after="240" w:line="228" w:lineRule="auto"/>
      <w:ind w:left="2608"/>
      <w:jc w:val="both"/>
    </w:pPr>
    <w:rPr>
      <w:rFonts w:ascii="Palatino Linotype" w:eastAsia="Times New Roman" w:hAnsi="Palatino Linotype" w:cs="Times New Roman"/>
      <w:snapToGrid w:val="0"/>
      <w:color w:val="000000"/>
      <w:sz w:val="20"/>
      <w:lang w:val="en-US" w:eastAsia="de-DE" w:bidi="en-US"/>
    </w:rPr>
  </w:style>
  <w:style w:type="paragraph" w:customStyle="1" w:styleId="MDPI35textbeforelist">
    <w:name w:val="MDPI_3.5_text_before_list"/>
    <w:qFormat/>
    <w:rsid w:val="00435924"/>
    <w:pPr>
      <w:adjustRightInd w:val="0"/>
      <w:snapToGrid w:val="0"/>
      <w:spacing w:after="0" w:line="228" w:lineRule="auto"/>
      <w:ind w:left="2608"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6textafterlist">
    <w:name w:val="MDPI_3.6_text_after_list"/>
    <w:qFormat/>
    <w:rsid w:val="00435924"/>
    <w:pPr>
      <w:adjustRightInd w:val="0"/>
      <w:snapToGrid w:val="0"/>
      <w:spacing w:before="120" w:after="0" w:line="228" w:lineRule="auto"/>
      <w:ind w:left="2608"/>
      <w:jc w:val="both"/>
    </w:pPr>
    <w:rPr>
      <w:rFonts w:ascii="Palatino Linotype" w:eastAsia="Times New Roman" w:hAnsi="Palatino Linotype" w:cs="Times New Roman"/>
      <w:snapToGrid w:val="0"/>
      <w:color w:val="000000"/>
      <w:sz w:val="20"/>
      <w:lang w:val="en-US" w:eastAsia="de-DE" w:bidi="en-US"/>
    </w:rPr>
  </w:style>
  <w:style w:type="paragraph" w:customStyle="1" w:styleId="MDPI37itemize">
    <w:name w:val="MDPI_3.7_itemize"/>
    <w:qFormat/>
    <w:rsid w:val="00435924"/>
    <w:pPr>
      <w:numPr>
        <w:numId w:val="10"/>
      </w:numPr>
      <w:adjustRightInd w:val="0"/>
      <w:snapToGrid w:val="0"/>
      <w:spacing w:after="0" w:line="228" w:lineRule="auto"/>
      <w:jc w:val="both"/>
    </w:pPr>
    <w:rPr>
      <w:rFonts w:ascii="Palatino Linotype" w:eastAsia="Times New Roman" w:hAnsi="Palatino Linotype" w:cs="Times New Roman"/>
      <w:color w:val="000000"/>
      <w:sz w:val="20"/>
      <w:lang w:val="en-US" w:eastAsia="de-DE" w:bidi="en-US"/>
    </w:rPr>
  </w:style>
  <w:style w:type="paragraph" w:customStyle="1" w:styleId="MDPI38bullet">
    <w:name w:val="MDPI_3.8_bullet"/>
    <w:qFormat/>
    <w:rsid w:val="00435924"/>
    <w:pPr>
      <w:numPr>
        <w:numId w:val="11"/>
      </w:numPr>
      <w:adjustRightInd w:val="0"/>
      <w:snapToGrid w:val="0"/>
      <w:spacing w:after="0" w:line="228" w:lineRule="auto"/>
      <w:jc w:val="both"/>
    </w:pPr>
    <w:rPr>
      <w:rFonts w:ascii="Palatino Linotype" w:eastAsia="Times New Roman" w:hAnsi="Palatino Linotype" w:cs="Times New Roman"/>
      <w:color w:val="000000"/>
      <w:sz w:val="20"/>
      <w:lang w:val="en-US" w:eastAsia="de-DE" w:bidi="en-US"/>
    </w:rPr>
  </w:style>
  <w:style w:type="paragraph" w:customStyle="1" w:styleId="MDPI39equation">
    <w:name w:val="MDPI_3.9_equation"/>
    <w:qFormat/>
    <w:rsid w:val="00435924"/>
    <w:pPr>
      <w:adjustRightInd w:val="0"/>
      <w:snapToGrid w:val="0"/>
      <w:spacing w:before="120" w:after="120" w:line="260" w:lineRule="atLeast"/>
      <w:ind w:left="709"/>
      <w:jc w:val="center"/>
    </w:pPr>
    <w:rPr>
      <w:rFonts w:ascii="Palatino Linotype" w:eastAsia="Times New Roman" w:hAnsi="Palatino Linotype" w:cs="Times New Roman"/>
      <w:snapToGrid w:val="0"/>
      <w:color w:val="000000"/>
      <w:sz w:val="20"/>
      <w:lang w:val="en-US" w:eastAsia="de-DE" w:bidi="en-US"/>
    </w:rPr>
  </w:style>
  <w:style w:type="paragraph" w:customStyle="1" w:styleId="MDPI3aequationnumber">
    <w:name w:val="MDPI_3.a_equation_number"/>
    <w:qFormat/>
    <w:rsid w:val="00435924"/>
    <w:pPr>
      <w:spacing w:before="120" w:after="120" w:line="240" w:lineRule="auto"/>
      <w:jc w:val="right"/>
    </w:pPr>
    <w:rPr>
      <w:rFonts w:ascii="Palatino Linotype" w:eastAsia="Times New Roman" w:hAnsi="Palatino Linotype" w:cs="Times New Roman"/>
      <w:snapToGrid w:val="0"/>
      <w:color w:val="000000"/>
      <w:sz w:val="20"/>
      <w:lang w:val="en-US" w:eastAsia="de-DE" w:bidi="en-US"/>
    </w:rPr>
  </w:style>
  <w:style w:type="paragraph" w:customStyle="1" w:styleId="MDPI43tablefooter">
    <w:name w:val="MDPI_4.3_table_footer"/>
    <w:next w:val="MDPI31text"/>
    <w:qFormat/>
    <w:rsid w:val="00435924"/>
    <w:pPr>
      <w:adjustRightInd w:val="0"/>
      <w:snapToGrid w:val="0"/>
      <w:spacing w:after="0" w:line="228" w:lineRule="auto"/>
      <w:ind w:left="2608"/>
    </w:pPr>
    <w:rPr>
      <w:rFonts w:ascii="Palatino Linotype" w:eastAsia="Times New Roman" w:hAnsi="Palatino Linotype" w:cs="Cordia New"/>
      <w:color w:val="000000"/>
      <w:sz w:val="18"/>
      <w:lang w:val="en-US" w:eastAsia="de-DE" w:bidi="en-US"/>
    </w:rPr>
  </w:style>
  <w:style w:type="paragraph" w:customStyle="1" w:styleId="MDPI52figure">
    <w:name w:val="MDPI_5.2_figure"/>
    <w:qFormat/>
    <w:rsid w:val="00435924"/>
    <w:pPr>
      <w:adjustRightInd w:val="0"/>
      <w:snapToGrid w:val="0"/>
      <w:spacing w:before="240" w:after="120" w:line="240" w:lineRule="auto"/>
      <w:jc w:val="center"/>
    </w:pPr>
    <w:rPr>
      <w:rFonts w:ascii="Palatino Linotype" w:eastAsia="Times New Roman" w:hAnsi="Palatino Linotype" w:cs="Times New Roman"/>
      <w:snapToGrid w:val="0"/>
      <w:color w:val="000000"/>
      <w:sz w:val="20"/>
      <w:szCs w:val="20"/>
      <w:lang w:val="en-US" w:eastAsia="de-DE" w:bidi="en-US"/>
    </w:rPr>
  </w:style>
  <w:style w:type="paragraph" w:customStyle="1" w:styleId="MDPIfooterfirstpage">
    <w:name w:val="MDPI_footer_firstpage"/>
    <w:qFormat/>
    <w:rsid w:val="00435924"/>
    <w:pPr>
      <w:tabs>
        <w:tab w:val="right" w:pos="8845"/>
      </w:tabs>
      <w:spacing w:after="0" w:line="160" w:lineRule="exact"/>
    </w:pPr>
    <w:rPr>
      <w:rFonts w:ascii="Palatino Linotype" w:eastAsia="Times New Roman" w:hAnsi="Palatino Linotype" w:cs="Times New Roman"/>
      <w:color w:val="000000"/>
      <w:sz w:val="16"/>
      <w:szCs w:val="20"/>
      <w:lang w:val="en-US" w:eastAsia="de-DE"/>
    </w:rPr>
  </w:style>
  <w:style w:type="paragraph" w:customStyle="1" w:styleId="MDPI71References">
    <w:name w:val="MDPI_7.1_References"/>
    <w:qFormat/>
    <w:rsid w:val="00435924"/>
    <w:pPr>
      <w:numPr>
        <w:numId w:val="13"/>
      </w:numPr>
      <w:adjustRightInd w:val="0"/>
      <w:snapToGrid w:val="0"/>
      <w:spacing w:after="0" w:line="228" w:lineRule="auto"/>
      <w:jc w:val="both"/>
    </w:pPr>
    <w:rPr>
      <w:rFonts w:ascii="Palatino Linotype" w:eastAsia="Times New Roman" w:hAnsi="Palatino Linotype" w:cs="Times New Roman"/>
      <w:color w:val="000000"/>
      <w:sz w:val="18"/>
      <w:szCs w:val="20"/>
      <w:lang w:val="en-US" w:eastAsia="de-DE" w:bidi="en-US"/>
    </w:rPr>
  </w:style>
  <w:style w:type="character" w:styleId="LineNumber">
    <w:name w:val="line number"/>
    <w:uiPriority w:val="99"/>
    <w:rsid w:val="00435924"/>
    <w:rPr>
      <w:rFonts w:ascii="Palatino Linotype" w:hAnsi="Palatino Linotype"/>
      <w:sz w:val="16"/>
    </w:rPr>
  </w:style>
  <w:style w:type="table" w:customStyle="1" w:styleId="MDPI41threelinetable">
    <w:name w:val="MDPI_4.1_three_line_table"/>
    <w:basedOn w:val="TableNormal"/>
    <w:uiPriority w:val="99"/>
    <w:rsid w:val="00435924"/>
    <w:pPr>
      <w:adjustRightInd w:val="0"/>
      <w:snapToGrid w:val="0"/>
      <w:spacing w:after="0" w:line="240" w:lineRule="auto"/>
      <w:jc w:val="center"/>
    </w:pPr>
    <w:rPr>
      <w:rFonts w:ascii="Palatino Linotype" w:eastAsia="SimSun" w:hAnsi="Palatino Linotype" w:cs="Times New Roman"/>
      <w:color w:val="000000"/>
      <w:sz w:val="20"/>
      <w:szCs w:val="20"/>
      <w:lang w:val="en-US" w:eastAsia="zh-CN"/>
    </w:rPr>
    <w:tblPr>
      <w:jc w:val="center"/>
      <w:tblBorders>
        <w:top w:val="single" w:sz="8" w:space="0" w:color="auto"/>
        <w:bottom w:val="single" w:sz="8" w:space="0" w:color="auto"/>
      </w:tblBorders>
    </w:tblPr>
    <w:trPr>
      <w:jc w:val="center"/>
    </w:trPr>
    <w:tcPr>
      <w:vAlign w:val="center"/>
    </w:tcPr>
    <w:tblStylePr w:type="firstRow">
      <w:rPr>
        <w:rFonts w:ascii="Tahoma" w:hAnsi="Tahoma"/>
        <w:b/>
        <w:i w:val="0"/>
        <w:sz w:val="20"/>
      </w:rPr>
      <w:tblPr/>
      <w:tcPr>
        <w:tcBorders>
          <w:bottom w:val="single" w:sz="4" w:space="0" w:color="auto"/>
        </w:tcBorders>
      </w:tcPr>
    </w:tblStylePr>
  </w:style>
  <w:style w:type="character" w:customStyle="1" w:styleId="Onopgelostemelding1">
    <w:name w:val="Onopgeloste melding1"/>
    <w:uiPriority w:val="99"/>
    <w:semiHidden/>
    <w:unhideWhenUsed/>
    <w:rsid w:val="00435924"/>
    <w:rPr>
      <w:color w:val="605E5C"/>
      <w:shd w:val="clear" w:color="auto" w:fill="E1DFDD"/>
    </w:rPr>
  </w:style>
  <w:style w:type="table" w:styleId="PlainTable4">
    <w:name w:val="Plain Table 4"/>
    <w:basedOn w:val="TableNormal"/>
    <w:uiPriority w:val="44"/>
    <w:rsid w:val="00435924"/>
    <w:pPr>
      <w:spacing w:after="0" w:line="240" w:lineRule="auto"/>
    </w:pPr>
    <w:rPr>
      <w:rFonts w:ascii="Calibri" w:eastAsia="SimSun" w:hAnsi="Calibri" w:cs="Times New Roman"/>
      <w:sz w:val="20"/>
      <w:szCs w:val="20"/>
      <w:lang w:val="en-US"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435924"/>
    <w:pPr>
      <w:adjustRightInd w:val="0"/>
      <w:snapToGrid w:val="0"/>
      <w:spacing w:before="240" w:after="0" w:line="228" w:lineRule="auto"/>
      <w:ind w:left="2608"/>
      <w:jc w:val="both"/>
    </w:pPr>
    <w:rPr>
      <w:rFonts w:ascii="Palatino Linotype" w:eastAsia="Times New Roman" w:hAnsi="Palatino Linotype" w:cs="Times New Roman"/>
      <w:snapToGrid w:val="0"/>
      <w:color w:val="000000"/>
      <w:sz w:val="20"/>
      <w:lang w:val="en-US" w:eastAsia="de-DE" w:bidi="en-US"/>
    </w:rPr>
  </w:style>
  <w:style w:type="paragraph" w:customStyle="1" w:styleId="MDPI81theorem">
    <w:name w:val="MDPI_8.1_theorem"/>
    <w:qFormat/>
    <w:rsid w:val="00435924"/>
    <w:pPr>
      <w:adjustRightInd w:val="0"/>
      <w:snapToGrid w:val="0"/>
      <w:spacing w:after="0" w:line="228" w:lineRule="auto"/>
      <w:ind w:left="2608"/>
      <w:jc w:val="both"/>
    </w:pPr>
    <w:rPr>
      <w:rFonts w:ascii="Palatino Linotype" w:eastAsia="Times New Roman" w:hAnsi="Palatino Linotype" w:cs="Times New Roman"/>
      <w:i/>
      <w:snapToGrid w:val="0"/>
      <w:color w:val="000000"/>
      <w:sz w:val="20"/>
      <w:lang w:val="en-US" w:eastAsia="de-DE" w:bidi="en-US"/>
    </w:rPr>
  </w:style>
  <w:style w:type="paragraph" w:customStyle="1" w:styleId="MDPI82proof">
    <w:name w:val="MDPI_8.2_proof"/>
    <w:qFormat/>
    <w:rsid w:val="00435924"/>
    <w:pPr>
      <w:adjustRightInd w:val="0"/>
      <w:snapToGrid w:val="0"/>
      <w:spacing w:after="0" w:line="228" w:lineRule="auto"/>
      <w:ind w:left="2608"/>
      <w:jc w:val="both"/>
    </w:pPr>
    <w:rPr>
      <w:rFonts w:ascii="Palatino Linotype" w:eastAsia="Times New Roman" w:hAnsi="Palatino Linotype" w:cs="Times New Roman"/>
      <w:snapToGrid w:val="0"/>
      <w:color w:val="000000"/>
      <w:sz w:val="20"/>
      <w:lang w:val="en-US" w:eastAsia="de-DE" w:bidi="en-US"/>
    </w:rPr>
  </w:style>
  <w:style w:type="paragraph" w:customStyle="1" w:styleId="MDPI61Citation">
    <w:name w:val="MDPI_6.1_Citation"/>
    <w:qFormat/>
    <w:rsid w:val="00435924"/>
    <w:pPr>
      <w:adjustRightInd w:val="0"/>
      <w:snapToGrid w:val="0"/>
      <w:spacing w:after="0" w:line="240" w:lineRule="atLeast"/>
      <w:ind w:right="113"/>
    </w:pPr>
    <w:rPr>
      <w:rFonts w:ascii="Palatino Linotype" w:eastAsia="SimSun" w:hAnsi="Palatino Linotype" w:cs="Cordia New"/>
      <w:sz w:val="14"/>
      <w:lang w:val="en-US" w:eastAsia="zh-CN"/>
    </w:rPr>
  </w:style>
  <w:style w:type="paragraph" w:customStyle="1" w:styleId="MDPI62BackMatter">
    <w:name w:val="MDPI_6.2_BackMatter"/>
    <w:qFormat/>
    <w:rsid w:val="00435924"/>
    <w:pPr>
      <w:adjustRightInd w:val="0"/>
      <w:snapToGrid w:val="0"/>
      <w:spacing w:after="120" w:line="228" w:lineRule="auto"/>
      <w:ind w:left="2608"/>
      <w:jc w:val="both"/>
    </w:pPr>
    <w:rPr>
      <w:rFonts w:ascii="Palatino Linotype" w:eastAsia="Times New Roman" w:hAnsi="Palatino Linotype" w:cs="Times New Roman"/>
      <w:snapToGrid w:val="0"/>
      <w:color w:val="000000"/>
      <w:sz w:val="18"/>
      <w:szCs w:val="20"/>
      <w:lang w:val="en-US" w:bidi="en-US"/>
    </w:rPr>
  </w:style>
  <w:style w:type="paragraph" w:customStyle="1" w:styleId="MDPI63Notes">
    <w:name w:val="MDPI_6.3_Notes"/>
    <w:qFormat/>
    <w:rsid w:val="00435924"/>
    <w:pPr>
      <w:adjustRightInd w:val="0"/>
      <w:snapToGrid w:val="0"/>
      <w:spacing w:after="120" w:line="240" w:lineRule="atLeast"/>
      <w:ind w:right="113"/>
    </w:pPr>
    <w:rPr>
      <w:rFonts w:ascii="Palatino Linotype" w:eastAsia="SimSun" w:hAnsi="Palatino Linotype" w:cs="Times New Roman"/>
      <w:snapToGrid w:val="0"/>
      <w:color w:val="000000"/>
      <w:sz w:val="14"/>
      <w:szCs w:val="20"/>
      <w:lang w:val="en-US" w:bidi="en-US"/>
    </w:rPr>
  </w:style>
  <w:style w:type="paragraph" w:customStyle="1" w:styleId="MDPI15academiceditor">
    <w:name w:val="MDPI_1.5_academic_editor"/>
    <w:qFormat/>
    <w:rsid w:val="00435924"/>
    <w:pPr>
      <w:adjustRightInd w:val="0"/>
      <w:snapToGrid w:val="0"/>
      <w:spacing w:before="240" w:after="0" w:line="240" w:lineRule="atLeast"/>
      <w:ind w:right="113"/>
    </w:pPr>
    <w:rPr>
      <w:rFonts w:ascii="Palatino Linotype" w:eastAsia="Times New Roman" w:hAnsi="Palatino Linotype" w:cs="Times New Roman"/>
      <w:color w:val="000000"/>
      <w:sz w:val="14"/>
      <w:lang w:val="en-US" w:eastAsia="de-DE" w:bidi="en-US"/>
    </w:rPr>
  </w:style>
  <w:style w:type="paragraph" w:customStyle="1" w:styleId="MDPI19classification">
    <w:name w:val="MDPI_1.9_classification"/>
    <w:qFormat/>
    <w:rsid w:val="00435924"/>
    <w:pPr>
      <w:spacing w:before="240" w:after="0" w:line="260" w:lineRule="atLeast"/>
      <w:ind w:left="113"/>
      <w:jc w:val="both"/>
    </w:pPr>
    <w:rPr>
      <w:rFonts w:ascii="Palatino Linotype" w:eastAsia="Times New Roman" w:hAnsi="Palatino Linotype" w:cs="Times New Roman"/>
      <w:b/>
      <w:color w:val="000000"/>
      <w:sz w:val="20"/>
      <w:lang w:val="en-US" w:eastAsia="de-DE" w:bidi="en-US"/>
    </w:rPr>
  </w:style>
  <w:style w:type="paragraph" w:customStyle="1" w:styleId="MDPI411onetablecaption">
    <w:name w:val="MDPI_4.1.1_one_table_caption"/>
    <w:qFormat/>
    <w:rsid w:val="00435924"/>
    <w:pPr>
      <w:adjustRightInd w:val="0"/>
      <w:snapToGrid w:val="0"/>
      <w:spacing w:before="240" w:after="120" w:line="260" w:lineRule="atLeast"/>
      <w:jc w:val="center"/>
    </w:pPr>
    <w:rPr>
      <w:rFonts w:ascii="Palatino Linotype" w:eastAsia="SimSun" w:hAnsi="Palatino Linotype" w:cs="Cordia New"/>
      <w:noProof/>
      <w:color w:val="000000"/>
      <w:sz w:val="18"/>
      <w:lang w:val="en-US" w:eastAsia="zh-CN" w:bidi="en-US"/>
    </w:rPr>
  </w:style>
  <w:style w:type="paragraph" w:customStyle="1" w:styleId="MDPI511onefigurecaption">
    <w:name w:val="MDPI_5.1.1_one_figure_caption"/>
    <w:qFormat/>
    <w:rsid w:val="00435924"/>
    <w:pPr>
      <w:adjustRightInd w:val="0"/>
      <w:snapToGrid w:val="0"/>
      <w:spacing w:before="240" w:after="120" w:line="260" w:lineRule="atLeast"/>
      <w:jc w:val="center"/>
    </w:pPr>
    <w:rPr>
      <w:rFonts w:ascii="Palatino Linotype" w:eastAsia="SimSun" w:hAnsi="Palatino Linotype" w:cs="Times New Roman"/>
      <w:noProof/>
      <w:color w:val="000000"/>
      <w:sz w:val="18"/>
      <w:szCs w:val="20"/>
      <w:lang w:val="en-US" w:eastAsia="zh-CN" w:bidi="en-US"/>
    </w:rPr>
  </w:style>
  <w:style w:type="paragraph" w:customStyle="1" w:styleId="MDPI72Copyright">
    <w:name w:val="MDPI_7.2_Copyright"/>
    <w:qFormat/>
    <w:rsid w:val="00435924"/>
    <w:pPr>
      <w:adjustRightInd w:val="0"/>
      <w:snapToGrid w:val="0"/>
      <w:spacing w:before="240" w:after="0" w:line="240" w:lineRule="atLeast"/>
      <w:ind w:right="113"/>
    </w:pPr>
    <w:rPr>
      <w:rFonts w:ascii="Palatino Linotype" w:eastAsia="Times New Roman" w:hAnsi="Palatino Linotype" w:cs="Times New Roman"/>
      <w:noProof/>
      <w:snapToGrid w:val="0"/>
      <w:color w:val="000000"/>
      <w:spacing w:val="-2"/>
      <w:sz w:val="14"/>
      <w:szCs w:val="20"/>
      <w:lang w:val="en-GB" w:eastAsia="en-GB"/>
    </w:rPr>
  </w:style>
  <w:style w:type="paragraph" w:customStyle="1" w:styleId="MDPI73CopyrightImage">
    <w:name w:val="MDPI_7.3_CopyrightImage"/>
    <w:rsid w:val="00435924"/>
    <w:pPr>
      <w:adjustRightInd w:val="0"/>
      <w:snapToGrid w:val="0"/>
      <w:spacing w:after="100" w:line="260" w:lineRule="atLeast"/>
      <w:jc w:val="right"/>
    </w:pPr>
    <w:rPr>
      <w:rFonts w:ascii="Palatino Linotype" w:eastAsia="Times New Roman" w:hAnsi="Palatino Linotype" w:cs="Times New Roman"/>
      <w:color w:val="000000"/>
      <w:sz w:val="20"/>
      <w:szCs w:val="20"/>
      <w:lang w:val="en-US" w:eastAsia="de-CH"/>
    </w:rPr>
  </w:style>
  <w:style w:type="paragraph" w:customStyle="1" w:styleId="MDPIequationFram">
    <w:name w:val="MDPI_equationFram"/>
    <w:qFormat/>
    <w:rsid w:val="00435924"/>
    <w:pPr>
      <w:adjustRightInd w:val="0"/>
      <w:snapToGrid w:val="0"/>
      <w:spacing w:before="120" w:after="120" w:line="240" w:lineRule="auto"/>
      <w:jc w:val="center"/>
    </w:pPr>
    <w:rPr>
      <w:rFonts w:ascii="Palatino Linotype" w:eastAsia="Times New Roman" w:hAnsi="Palatino Linotype" w:cs="Times New Roman"/>
      <w:snapToGrid w:val="0"/>
      <w:color w:val="000000"/>
      <w:sz w:val="20"/>
      <w:lang w:val="en-US" w:eastAsia="de-DE" w:bidi="en-US"/>
    </w:rPr>
  </w:style>
  <w:style w:type="paragraph" w:customStyle="1" w:styleId="MDPIfooter">
    <w:name w:val="MDPI_footer"/>
    <w:qFormat/>
    <w:rsid w:val="00435924"/>
    <w:pPr>
      <w:adjustRightInd w:val="0"/>
      <w:snapToGrid w:val="0"/>
      <w:spacing w:before="120" w:after="0" w:line="260" w:lineRule="atLeast"/>
      <w:jc w:val="center"/>
    </w:pPr>
    <w:rPr>
      <w:rFonts w:ascii="Palatino Linotype" w:eastAsia="Times New Roman" w:hAnsi="Palatino Linotype" w:cs="Times New Roman"/>
      <w:color w:val="000000"/>
      <w:sz w:val="20"/>
      <w:szCs w:val="20"/>
      <w:lang w:val="en-US" w:eastAsia="de-DE"/>
    </w:rPr>
  </w:style>
  <w:style w:type="paragraph" w:customStyle="1" w:styleId="MDPIheader">
    <w:name w:val="MDPI_header"/>
    <w:qFormat/>
    <w:rsid w:val="00435924"/>
    <w:pPr>
      <w:adjustRightInd w:val="0"/>
      <w:snapToGrid w:val="0"/>
      <w:spacing w:after="240" w:line="260" w:lineRule="atLeast"/>
      <w:jc w:val="both"/>
    </w:pPr>
    <w:rPr>
      <w:rFonts w:ascii="Palatino Linotype" w:eastAsia="Times New Roman" w:hAnsi="Palatino Linotype" w:cs="Times New Roman"/>
      <w:iCs/>
      <w:color w:val="000000"/>
      <w:sz w:val="16"/>
      <w:szCs w:val="20"/>
      <w:lang w:val="en-US" w:eastAsia="de-DE"/>
    </w:rPr>
  </w:style>
  <w:style w:type="paragraph" w:customStyle="1" w:styleId="MDPIheadercitation">
    <w:name w:val="MDPI_header_citation"/>
    <w:rsid w:val="00435924"/>
    <w:pPr>
      <w:spacing w:after="240" w:line="240" w:lineRule="auto"/>
    </w:pPr>
    <w:rPr>
      <w:rFonts w:ascii="Palatino Linotype" w:eastAsia="Times New Roman" w:hAnsi="Palatino Linotype" w:cs="Times New Roman"/>
      <w:snapToGrid w:val="0"/>
      <w:color w:val="000000"/>
      <w:sz w:val="18"/>
      <w:szCs w:val="20"/>
      <w:lang w:val="en-US" w:eastAsia="de-DE" w:bidi="en-US"/>
    </w:rPr>
  </w:style>
  <w:style w:type="paragraph" w:customStyle="1" w:styleId="MDPIheadermdpilogo">
    <w:name w:val="MDPI_header_mdpi_logo"/>
    <w:qFormat/>
    <w:rsid w:val="00435924"/>
    <w:pPr>
      <w:adjustRightInd w:val="0"/>
      <w:snapToGrid w:val="0"/>
      <w:spacing w:after="0" w:line="260" w:lineRule="atLeast"/>
      <w:jc w:val="right"/>
    </w:pPr>
    <w:rPr>
      <w:rFonts w:ascii="Palatino Linotype" w:eastAsia="Times New Roman" w:hAnsi="Palatino Linotype" w:cs="Times New Roman"/>
      <w:color w:val="000000"/>
      <w:sz w:val="24"/>
      <w:lang w:val="en-US" w:eastAsia="de-CH"/>
    </w:rPr>
  </w:style>
  <w:style w:type="table" w:customStyle="1" w:styleId="MDPITable">
    <w:name w:val="MDPI_Table"/>
    <w:basedOn w:val="TableNormal"/>
    <w:uiPriority w:val="99"/>
    <w:rsid w:val="00435924"/>
    <w:pPr>
      <w:spacing w:after="0" w:line="240" w:lineRule="auto"/>
    </w:pPr>
    <w:rPr>
      <w:rFonts w:ascii="Palatino Linotype" w:eastAsia="SimSun" w:hAnsi="Palatino Linotype" w:cs="Times New Roman"/>
      <w:color w:val="000000"/>
      <w:sz w:val="20"/>
      <w:szCs w:val="20"/>
      <w:lang w:val="en-CA"/>
    </w:rPr>
    <w:tblPr>
      <w:tblCellMar>
        <w:left w:w="0" w:type="dxa"/>
        <w:right w:w="0" w:type="dxa"/>
      </w:tblCellMar>
    </w:tblPr>
  </w:style>
  <w:style w:type="paragraph" w:customStyle="1" w:styleId="MDPItext">
    <w:name w:val="MDPI_text"/>
    <w:qFormat/>
    <w:rsid w:val="00435924"/>
    <w:pPr>
      <w:spacing w:after="0" w:line="260" w:lineRule="atLeast"/>
      <w:ind w:left="425" w:right="425" w:firstLine="284"/>
      <w:jc w:val="both"/>
    </w:pPr>
    <w:rPr>
      <w:rFonts w:ascii="Times New Roman" w:eastAsia="Times New Roman" w:hAnsi="Times New Roman" w:cs="Times New Roman"/>
      <w:noProof/>
      <w:snapToGrid w:val="0"/>
      <w:color w:val="000000"/>
      <w:lang w:val="en-US" w:eastAsia="de-DE" w:bidi="en-US"/>
    </w:rPr>
  </w:style>
  <w:style w:type="paragraph" w:customStyle="1" w:styleId="MDPItitle">
    <w:name w:val="MDPI_title"/>
    <w:qFormat/>
    <w:rsid w:val="00435924"/>
    <w:pPr>
      <w:adjustRightInd w:val="0"/>
      <w:snapToGrid w:val="0"/>
      <w:spacing w:after="240" w:line="260" w:lineRule="atLeast"/>
      <w:jc w:val="both"/>
    </w:pPr>
    <w:rPr>
      <w:rFonts w:ascii="Palatino Linotype" w:eastAsia="Times New Roman" w:hAnsi="Palatino Linotype" w:cs="Times New Roman"/>
      <w:b/>
      <w:snapToGrid w:val="0"/>
      <w:color w:val="000000"/>
      <w:sz w:val="36"/>
      <w:szCs w:val="20"/>
      <w:lang w:val="en-US" w:eastAsia="de-DE" w:bidi="en-US"/>
    </w:rPr>
  </w:style>
  <w:style w:type="character" w:customStyle="1" w:styleId="apple-converted-space">
    <w:name w:val="apple-converted-space"/>
    <w:rsid w:val="00435924"/>
  </w:style>
  <w:style w:type="paragraph" w:styleId="Bibliography">
    <w:name w:val="Bibliography"/>
    <w:basedOn w:val="Normal"/>
    <w:next w:val="Normal"/>
    <w:uiPriority w:val="37"/>
    <w:semiHidden/>
    <w:unhideWhenUsed/>
    <w:rsid w:val="00435924"/>
    <w:pPr>
      <w:spacing w:after="0" w:line="260" w:lineRule="atLeast"/>
      <w:jc w:val="both"/>
    </w:pPr>
    <w:rPr>
      <w:rFonts w:ascii="Palatino Linotype" w:eastAsia="SimSun" w:hAnsi="Palatino Linotype" w:cs="Times New Roman"/>
      <w:color w:val="000000"/>
      <w:sz w:val="20"/>
      <w:szCs w:val="20"/>
      <w:lang w:val="en-GB" w:eastAsia="zh-CN"/>
    </w:rPr>
  </w:style>
  <w:style w:type="paragraph" w:styleId="BodyText">
    <w:name w:val="Body Text"/>
    <w:link w:val="BodyTextChar"/>
    <w:rsid w:val="00435924"/>
    <w:pPr>
      <w:spacing w:after="120" w:line="340" w:lineRule="atLeast"/>
      <w:jc w:val="both"/>
    </w:pPr>
    <w:rPr>
      <w:rFonts w:ascii="Palatino Linotype" w:eastAsia="SimSun" w:hAnsi="Palatino Linotype" w:cs="Times New Roman"/>
      <w:color w:val="000000"/>
      <w:sz w:val="24"/>
      <w:szCs w:val="20"/>
      <w:lang w:val="en-US" w:eastAsia="de-DE"/>
    </w:rPr>
  </w:style>
  <w:style w:type="character" w:customStyle="1" w:styleId="BodyTextChar">
    <w:name w:val="Body Text Char"/>
    <w:basedOn w:val="DefaultParagraphFont"/>
    <w:link w:val="BodyText"/>
    <w:rsid w:val="00435924"/>
    <w:rPr>
      <w:rFonts w:ascii="Palatino Linotype" w:eastAsia="SimSun" w:hAnsi="Palatino Linotype" w:cs="Times New Roman"/>
      <w:color w:val="000000"/>
      <w:sz w:val="24"/>
      <w:szCs w:val="20"/>
      <w:lang w:val="en-US" w:eastAsia="de-DE"/>
    </w:rPr>
  </w:style>
  <w:style w:type="character" w:styleId="EndnoteReference">
    <w:name w:val="endnote reference"/>
    <w:rsid w:val="00435924"/>
    <w:rPr>
      <w:vertAlign w:val="superscript"/>
    </w:rPr>
  </w:style>
  <w:style w:type="paragraph" w:styleId="EndnoteText">
    <w:name w:val="endnote text"/>
    <w:basedOn w:val="Normal"/>
    <w:link w:val="EndnoteTextChar"/>
    <w:semiHidden/>
    <w:unhideWhenUsed/>
    <w:rsid w:val="00435924"/>
    <w:pPr>
      <w:spacing w:after="0" w:line="240" w:lineRule="auto"/>
      <w:jc w:val="both"/>
    </w:pPr>
    <w:rPr>
      <w:rFonts w:ascii="Palatino Linotype" w:eastAsia="SimSun" w:hAnsi="Palatino Linotype" w:cs="Times New Roman"/>
      <w:color w:val="000000"/>
      <w:sz w:val="20"/>
      <w:szCs w:val="20"/>
      <w:lang w:val="en-GB" w:eastAsia="zh-CN"/>
    </w:rPr>
  </w:style>
  <w:style w:type="character" w:customStyle="1" w:styleId="EndnoteTextChar">
    <w:name w:val="Endnote Text Char"/>
    <w:basedOn w:val="DefaultParagraphFont"/>
    <w:link w:val="EndnoteText"/>
    <w:semiHidden/>
    <w:rsid w:val="00435924"/>
    <w:rPr>
      <w:rFonts w:ascii="Palatino Linotype" w:eastAsia="SimSun" w:hAnsi="Palatino Linotype" w:cs="Times New Roman"/>
      <w:color w:val="000000"/>
      <w:sz w:val="20"/>
      <w:szCs w:val="20"/>
      <w:lang w:val="en-GB" w:eastAsia="zh-CN"/>
    </w:rPr>
  </w:style>
  <w:style w:type="paragraph" w:styleId="FootnoteText">
    <w:name w:val="footnote text"/>
    <w:basedOn w:val="Normal"/>
    <w:link w:val="FootnoteTextChar"/>
    <w:semiHidden/>
    <w:unhideWhenUsed/>
    <w:rsid w:val="00435924"/>
    <w:pPr>
      <w:spacing w:after="0" w:line="240" w:lineRule="auto"/>
      <w:jc w:val="both"/>
    </w:pPr>
    <w:rPr>
      <w:rFonts w:ascii="Palatino Linotype" w:eastAsia="SimSun" w:hAnsi="Palatino Linotype" w:cs="Times New Roman"/>
      <w:color w:val="000000"/>
      <w:sz w:val="20"/>
      <w:szCs w:val="20"/>
      <w:lang w:val="en-GB" w:eastAsia="zh-CN"/>
    </w:rPr>
  </w:style>
  <w:style w:type="character" w:customStyle="1" w:styleId="FootnoteTextChar">
    <w:name w:val="Footnote Text Char"/>
    <w:basedOn w:val="DefaultParagraphFont"/>
    <w:link w:val="FootnoteText"/>
    <w:semiHidden/>
    <w:rsid w:val="00435924"/>
    <w:rPr>
      <w:rFonts w:ascii="Palatino Linotype" w:eastAsia="SimSun" w:hAnsi="Palatino Linotype" w:cs="Times New Roman"/>
      <w:color w:val="000000"/>
      <w:sz w:val="20"/>
      <w:szCs w:val="20"/>
      <w:lang w:val="en-GB" w:eastAsia="zh-CN"/>
    </w:rPr>
  </w:style>
  <w:style w:type="paragraph" w:styleId="NormalWeb">
    <w:name w:val="Normal (Web)"/>
    <w:basedOn w:val="Normal"/>
    <w:uiPriority w:val="99"/>
    <w:rsid w:val="00435924"/>
    <w:pPr>
      <w:spacing w:after="0" w:line="260" w:lineRule="atLeast"/>
      <w:jc w:val="both"/>
    </w:pPr>
    <w:rPr>
      <w:rFonts w:ascii="Palatino Linotype" w:eastAsia="SimSun" w:hAnsi="Palatino Linotype" w:cs="Times New Roman"/>
      <w:color w:val="000000"/>
      <w:sz w:val="20"/>
      <w:szCs w:val="24"/>
      <w:lang w:val="en-GB" w:eastAsia="zh-CN"/>
    </w:rPr>
  </w:style>
  <w:style w:type="paragraph" w:customStyle="1" w:styleId="MsoFootnoteText0">
    <w:name w:val="MsoFootnoteText"/>
    <w:basedOn w:val="NormalWeb"/>
    <w:qFormat/>
    <w:rsid w:val="00435924"/>
    <w:rPr>
      <w:rFonts w:ascii="Times New Roman" w:hAnsi="Times New Roman"/>
    </w:rPr>
  </w:style>
  <w:style w:type="character" w:styleId="PageNumber">
    <w:name w:val="page number"/>
    <w:rsid w:val="00435924"/>
  </w:style>
  <w:style w:type="character" w:styleId="PlaceholderText">
    <w:name w:val="Placeholder Text"/>
    <w:uiPriority w:val="99"/>
    <w:semiHidden/>
    <w:rsid w:val="00435924"/>
    <w:rPr>
      <w:color w:val="808080"/>
    </w:rPr>
  </w:style>
  <w:style w:type="paragraph" w:customStyle="1" w:styleId="MDPI71FootNotes">
    <w:name w:val="MDPI_7.1_FootNotes"/>
    <w:qFormat/>
    <w:rsid w:val="00435924"/>
    <w:pPr>
      <w:numPr>
        <w:numId w:val="14"/>
      </w:numPr>
      <w:adjustRightInd w:val="0"/>
      <w:snapToGrid w:val="0"/>
      <w:spacing w:after="0" w:line="228" w:lineRule="auto"/>
      <w:jc w:val="both"/>
    </w:pPr>
    <w:rPr>
      <w:rFonts w:ascii="Palatino Linotype" w:eastAsiaTheme="minorEastAsia" w:hAnsi="Palatino Linotype" w:cs="Times New Roman"/>
      <w:noProof/>
      <w:color w:val="000000"/>
      <w:sz w:val="18"/>
      <w:szCs w:val="20"/>
      <w:lang w:val="en-US" w:eastAsia="zh-CN"/>
    </w:rPr>
  </w:style>
  <w:style w:type="paragraph" w:customStyle="1" w:styleId="Default">
    <w:name w:val="Default"/>
    <w:rsid w:val="00435924"/>
    <w:pPr>
      <w:autoSpaceDE w:val="0"/>
      <w:autoSpaceDN w:val="0"/>
      <w:adjustRightInd w:val="0"/>
      <w:spacing w:after="0" w:line="240" w:lineRule="auto"/>
    </w:pPr>
    <w:rPr>
      <w:rFonts w:ascii="Times New Roman" w:eastAsia="SimSun" w:hAnsi="Times New Roman" w:cs="Times New Roman"/>
      <w:color w:val="000000"/>
      <w:sz w:val="24"/>
      <w:szCs w:val="24"/>
      <w:lang w:val="en-US" w:eastAsia="zh-CN"/>
    </w:rPr>
  </w:style>
  <w:style w:type="paragraph" w:customStyle="1" w:styleId="Els-Abstract-text">
    <w:name w:val="Els-Abstract-text"/>
    <w:next w:val="Normal"/>
    <w:rsid w:val="002A161B"/>
    <w:pPr>
      <w:spacing w:after="0" w:line="220" w:lineRule="exact"/>
      <w:jc w:val="both"/>
    </w:pPr>
    <w:rPr>
      <w:rFonts w:ascii="Times New Roman" w:eastAsia="SimSun" w:hAnsi="Times New Roman" w:cs="Times New Roman"/>
      <w:sz w:val="18"/>
      <w:szCs w:val="20"/>
      <w:lang w:val="en-US"/>
    </w:rPr>
  </w:style>
  <w:style w:type="character" w:customStyle="1" w:styleId="Heading4Char">
    <w:name w:val="Heading 4 Char"/>
    <w:basedOn w:val="DefaultParagraphFont"/>
    <w:link w:val="Heading4"/>
    <w:uiPriority w:val="9"/>
    <w:semiHidden/>
    <w:rsid w:val="001967A5"/>
    <w:rPr>
      <w:rFonts w:asciiTheme="majorHAnsi" w:eastAsiaTheme="majorEastAsia" w:hAnsiTheme="majorHAnsi" w:cstheme="majorBidi"/>
      <w:i/>
      <w:iCs/>
      <w:color w:val="2F5496" w:themeColor="accent1" w:themeShade="BF"/>
    </w:rPr>
  </w:style>
  <w:style w:type="paragraph" w:customStyle="1" w:styleId="Els-1storder-head">
    <w:name w:val="Els-1storder-head"/>
    <w:next w:val="Els-body-text"/>
    <w:rsid w:val="001967A5"/>
    <w:pPr>
      <w:keepNext/>
      <w:numPr>
        <w:numId w:val="23"/>
      </w:numPr>
      <w:suppressAutoHyphens/>
      <w:spacing w:before="240" w:after="240" w:line="240" w:lineRule="exact"/>
    </w:pPr>
    <w:rPr>
      <w:rFonts w:ascii="Times New Roman" w:eastAsia="SimSun" w:hAnsi="Times New Roman" w:cs="Times New Roman"/>
      <w:b/>
      <w:sz w:val="20"/>
      <w:szCs w:val="20"/>
      <w:lang w:val="en-US"/>
    </w:rPr>
  </w:style>
  <w:style w:type="paragraph" w:customStyle="1" w:styleId="Els-2ndorder-head">
    <w:name w:val="Els-2ndorder-head"/>
    <w:next w:val="Els-body-text"/>
    <w:rsid w:val="001967A5"/>
    <w:pPr>
      <w:keepNext/>
      <w:numPr>
        <w:ilvl w:val="1"/>
        <w:numId w:val="23"/>
      </w:numPr>
      <w:suppressAutoHyphens/>
      <w:spacing w:before="240" w:after="240" w:line="240" w:lineRule="exact"/>
    </w:pPr>
    <w:rPr>
      <w:rFonts w:ascii="Times New Roman" w:eastAsia="SimSun" w:hAnsi="Times New Roman" w:cs="Times New Roman"/>
      <w:i/>
      <w:sz w:val="20"/>
      <w:szCs w:val="20"/>
      <w:lang w:val="en-US"/>
    </w:rPr>
  </w:style>
  <w:style w:type="paragraph" w:customStyle="1" w:styleId="Els-3rdorder-head">
    <w:name w:val="Els-3rdorder-head"/>
    <w:next w:val="Els-body-text"/>
    <w:rsid w:val="001967A5"/>
    <w:pPr>
      <w:keepNext/>
      <w:numPr>
        <w:ilvl w:val="2"/>
        <w:numId w:val="23"/>
      </w:numPr>
      <w:suppressAutoHyphens/>
      <w:spacing w:before="240" w:after="0" w:line="240" w:lineRule="exact"/>
    </w:pPr>
    <w:rPr>
      <w:rFonts w:ascii="Times New Roman" w:eastAsia="SimSun" w:hAnsi="Times New Roman" w:cs="Times New Roman"/>
      <w:i/>
      <w:sz w:val="20"/>
      <w:szCs w:val="20"/>
      <w:lang w:val="en-US"/>
    </w:rPr>
  </w:style>
  <w:style w:type="paragraph" w:customStyle="1" w:styleId="Els-4thorder-head">
    <w:name w:val="Els-4thorder-head"/>
    <w:next w:val="Els-body-text"/>
    <w:rsid w:val="001967A5"/>
    <w:pPr>
      <w:keepNext/>
      <w:numPr>
        <w:ilvl w:val="3"/>
        <w:numId w:val="23"/>
      </w:numPr>
      <w:suppressAutoHyphens/>
      <w:spacing w:before="240" w:after="0" w:line="240" w:lineRule="exact"/>
    </w:pPr>
    <w:rPr>
      <w:rFonts w:ascii="Times New Roman" w:eastAsia="SimSun" w:hAnsi="Times New Roman" w:cs="Times New Roman"/>
      <w:i/>
      <w:sz w:val="20"/>
      <w:szCs w:val="20"/>
      <w:lang w:val="en-US"/>
    </w:rPr>
  </w:style>
  <w:style w:type="paragraph" w:customStyle="1" w:styleId="Els-Abstract-head">
    <w:name w:val="Els-Abstract-head"/>
    <w:next w:val="Normal"/>
    <w:rsid w:val="001967A5"/>
    <w:pPr>
      <w:keepNext/>
      <w:pBdr>
        <w:top w:val="single" w:sz="4" w:space="10" w:color="auto"/>
      </w:pBdr>
      <w:suppressAutoHyphens/>
      <w:spacing w:after="220" w:line="220" w:lineRule="exact"/>
    </w:pPr>
    <w:rPr>
      <w:rFonts w:ascii="Times New Roman" w:eastAsia="SimSun" w:hAnsi="Times New Roman" w:cs="Times New Roman"/>
      <w:b/>
      <w:sz w:val="18"/>
      <w:szCs w:val="20"/>
      <w:lang w:val="en-US"/>
    </w:rPr>
  </w:style>
  <w:style w:type="paragraph" w:customStyle="1" w:styleId="Els-Affiliation">
    <w:name w:val="Els-Affiliation"/>
    <w:next w:val="Els-Abstract-head"/>
    <w:rsid w:val="001967A5"/>
    <w:pPr>
      <w:suppressAutoHyphens/>
      <w:spacing w:after="0" w:line="200" w:lineRule="exact"/>
      <w:jc w:val="center"/>
    </w:pPr>
    <w:rPr>
      <w:rFonts w:ascii="Times New Roman" w:eastAsia="SimSun" w:hAnsi="Times New Roman" w:cs="Times New Roman"/>
      <w:i/>
      <w:noProof/>
      <w:sz w:val="16"/>
      <w:szCs w:val="20"/>
      <w:lang w:val="en-US"/>
    </w:rPr>
  </w:style>
  <w:style w:type="paragraph" w:customStyle="1" w:styleId="Els-Author">
    <w:name w:val="Els-Author"/>
    <w:next w:val="Normal"/>
    <w:rsid w:val="001967A5"/>
    <w:pPr>
      <w:keepNext/>
      <w:suppressAutoHyphens/>
      <w:spacing w:line="300" w:lineRule="exact"/>
      <w:jc w:val="center"/>
    </w:pPr>
    <w:rPr>
      <w:rFonts w:ascii="Times New Roman" w:eastAsia="SimSun" w:hAnsi="Times New Roman" w:cs="Times New Roman"/>
      <w:noProof/>
      <w:sz w:val="26"/>
      <w:szCs w:val="20"/>
      <w:lang w:val="en-US"/>
    </w:rPr>
  </w:style>
  <w:style w:type="paragraph" w:customStyle="1" w:styleId="Els-body-text">
    <w:name w:val="Els-body-text"/>
    <w:rsid w:val="001967A5"/>
    <w:pPr>
      <w:spacing w:after="0" w:line="240" w:lineRule="exact"/>
      <w:ind w:firstLine="238"/>
      <w:jc w:val="both"/>
    </w:pPr>
    <w:rPr>
      <w:rFonts w:ascii="Times New Roman" w:eastAsia="SimSun" w:hAnsi="Times New Roman" w:cs="Times New Roman"/>
      <w:sz w:val="20"/>
      <w:szCs w:val="20"/>
      <w:lang w:val="en-US"/>
    </w:rPr>
  </w:style>
  <w:style w:type="paragraph" w:customStyle="1" w:styleId="Els-footnote">
    <w:name w:val="Els-footnote"/>
    <w:rsid w:val="001967A5"/>
    <w:pPr>
      <w:keepLines/>
      <w:widowControl w:val="0"/>
      <w:spacing w:after="0" w:line="200" w:lineRule="exact"/>
      <w:ind w:firstLine="120"/>
      <w:jc w:val="both"/>
    </w:pPr>
    <w:rPr>
      <w:rFonts w:ascii="Times New Roman" w:eastAsia="SimSun" w:hAnsi="Times New Roman" w:cs="Times New Roman"/>
      <w:sz w:val="16"/>
      <w:szCs w:val="20"/>
      <w:lang w:val="en-US"/>
    </w:rPr>
  </w:style>
  <w:style w:type="paragraph" w:customStyle="1" w:styleId="Els-keywords">
    <w:name w:val="Els-keywords"/>
    <w:next w:val="Normal"/>
    <w:rsid w:val="001967A5"/>
    <w:pPr>
      <w:pBdr>
        <w:bottom w:val="single" w:sz="4" w:space="10" w:color="auto"/>
      </w:pBdr>
      <w:spacing w:after="200" w:line="200" w:lineRule="exact"/>
    </w:pPr>
    <w:rPr>
      <w:rFonts w:ascii="Times New Roman" w:eastAsia="SimSun" w:hAnsi="Times New Roman" w:cs="Times New Roman"/>
      <w:noProof/>
      <w:sz w:val="16"/>
      <w:szCs w:val="20"/>
      <w:lang w:val="en-US"/>
    </w:rPr>
  </w:style>
  <w:style w:type="paragraph" w:customStyle="1" w:styleId="Els-Title">
    <w:name w:val="Els-Title"/>
    <w:next w:val="Els-Author"/>
    <w:autoRedefine/>
    <w:rsid w:val="001967A5"/>
    <w:pPr>
      <w:suppressAutoHyphens/>
      <w:spacing w:after="240" w:line="400" w:lineRule="exact"/>
      <w:jc w:val="center"/>
    </w:pPr>
    <w:rPr>
      <w:rFonts w:ascii="Times New Roman" w:eastAsia="SimSun" w:hAnsi="Times New Roman" w:cs="Times New Roman"/>
      <w:sz w:val="34"/>
      <w:szCs w:val="20"/>
      <w:lang w:val="en-US"/>
    </w:rPr>
  </w:style>
  <w:style w:type="paragraph" w:customStyle="1" w:styleId="DocHead">
    <w:name w:val="DocHead"/>
    <w:rsid w:val="001967A5"/>
    <w:pPr>
      <w:spacing w:before="240" w:after="240" w:line="240" w:lineRule="auto"/>
      <w:jc w:val="center"/>
    </w:pPr>
    <w:rPr>
      <w:rFonts w:ascii="Times New Roman" w:eastAsia="SimSun" w:hAnsi="Times New Roman" w:cs="Times New Roman"/>
      <w:sz w:val="24"/>
      <w:szCs w:val="20"/>
      <w:lang w:val="en-US"/>
    </w:rPr>
  </w:style>
  <w:style w:type="paragraph" w:styleId="NoSpacing">
    <w:name w:val="No Spacing"/>
    <w:uiPriority w:val="1"/>
    <w:qFormat/>
    <w:rsid w:val="001967A5"/>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comments" Target="comments.xml"/><Relationship Id="rId39" Type="http://schemas.openxmlformats.org/officeDocument/2006/relationships/image" Target="media/image29.emf"/><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9.jpe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image" Target="media/image35.emf"/><Relationship Id="rId5"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6.png"/><Relationship Id="rId28" Type="http://schemas.microsoft.com/office/2016/09/relationships/commentsIds" Target="commentsIds.xml"/><Relationship Id="rId36" Type="http://schemas.openxmlformats.org/officeDocument/2006/relationships/image" Target="media/image26.emf"/><Relationship Id="rId49" Type="http://schemas.microsoft.com/office/2011/relationships/people" Target="peop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microsoft.com/office/2011/relationships/commentsExtended" Target="commentsExtended.xml"/><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emf"/><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microsoft.com/office/2007/relationships/hdphoto" Target="media/hdphoto1.wdp"/><Relationship Id="rId17" Type="http://schemas.openxmlformats.org/officeDocument/2006/relationships/footer" Target="footer1.xml"/><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emf"/><Relationship Id="rId20" Type="http://schemas.openxmlformats.org/officeDocument/2006/relationships/image" Target="media/image13.png"/><Relationship Id="rId41" Type="http://schemas.openxmlformats.org/officeDocument/2006/relationships/image" Target="media/image31.emf"/><Relationship Id="rId1" Type="http://schemas.openxmlformats.org/officeDocument/2006/relationships/numbering" Target="numbering.xml"/><Relationship Id="rId6"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hyperlink" Target="http://creativecommons.org/licenses/by-nc-nd/4.0/" TargetMode="External"/></Relationships>
</file>

<file path=word/_rels/header2.xml.rels><?xml version="1.0" encoding="UTF-8" standalone="yes"?>
<Relationships xmlns="http://schemas.openxmlformats.org/package/2006/relationships"><Relationship Id="rId3" Type="http://schemas.openxmlformats.org/officeDocument/2006/relationships/image" Target="media/image9.tif"/><Relationship Id="rId2" Type="http://schemas.openxmlformats.org/officeDocument/2006/relationships/hyperlink" Target="http://www.sciencedirect.com/science/journal/22128271" TargetMode="External"/><Relationship Id="rId1" Type="http://schemas.openxmlformats.org/officeDocument/2006/relationships/image" Target="media/image8.png"/><Relationship Id="rId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3723</TotalTime>
  <Pages>51</Pages>
  <Words>64914</Words>
  <Characters>357030</Characters>
  <Application>Microsoft Office Word</Application>
  <DocSecurity>0</DocSecurity>
  <Lines>2975</Lines>
  <Paragraphs>842</Paragraphs>
  <ScaleCrop>false</ScaleCrop>
  <Company>KU Leuven</Company>
  <LinksUpToDate>false</LinksUpToDate>
  <CharactersWithSpaces>421102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Verma</dc:creator>
  <cp:keywords/>
  <dc:description/>
  <cp:lastModifiedBy>Akash Verma</cp:lastModifiedBy>
  <cp:revision>41</cp:revision>
  <dcterms:created xsi:type="dcterms:W3CDTF">2023-03-09T17:41:00Z</dcterms:created>
  <dcterms:modified xsi:type="dcterms:W3CDTF">2023-03-12T17:45:00Z</dcterms:modified>
</cp:coreProperties>
</file>